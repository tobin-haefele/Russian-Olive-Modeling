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390086477"/>
        <w:docPartObj>
          <w:docPartGallery w:val="Cover Pages"/>
          <w:docPartUnique/>
        </w:docPartObj>
      </w:sdtPr>
      <w:sdtContent>
        <w:p w14:paraId="68B076C3" w14:textId="765A9202" w:rsidR="00F52E40" w:rsidRPr="00D8436F" w:rsidRDefault="00F52E40">
          <w:pPr>
            <w:rPr>
              <w:rFonts w:ascii="Arial" w:hAnsi="Arial" w:cs="Arial"/>
            </w:rPr>
          </w:pPr>
          <w:r w:rsidRPr="00D8436F">
            <w:rPr>
              <w:rFonts w:ascii="Arial" w:hAnsi="Arial" w:cs="Arial"/>
              <w:noProof/>
            </w:rPr>
            <mc:AlternateContent>
              <mc:Choice Requires="wpg">
                <w:drawing>
                  <wp:anchor distT="0" distB="0" distL="114300" distR="114300" simplePos="0" relativeHeight="251657216" behindDoc="1" locked="0" layoutInCell="1" allowOverlap="1" wp14:anchorId="54C90B34" wp14:editId="7A1074C6">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59264;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Pr="00D8436F" w:rsidRDefault="00F52E40">
          <w:pPr>
            <w:rPr>
              <w:rFonts w:ascii="Arial" w:hAnsi="Arial" w:cs="Arial"/>
            </w:rPr>
          </w:pPr>
          <w:r w:rsidRPr="00D8436F">
            <w:rPr>
              <w:rFonts w:ascii="Arial" w:hAnsi="Arial" w:cs="Arial"/>
            </w:rPr>
            <w:br w:type="page"/>
          </w:r>
        </w:p>
      </w:sdtContent>
    </w:sdt>
    <w:sdt>
      <w:sdtPr>
        <w:rPr>
          <w:rFonts w:ascii="Arial" w:eastAsiaTheme="minorHAnsi" w:hAnsi="Arial" w:cs="Arial"/>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Pr="00D8436F" w:rsidRDefault="0094030F">
          <w:pPr>
            <w:pStyle w:val="TOCHeading"/>
            <w:rPr>
              <w:rFonts w:ascii="Arial" w:hAnsi="Arial" w:cs="Arial"/>
            </w:rPr>
          </w:pPr>
          <w:r w:rsidRPr="00D8436F">
            <w:rPr>
              <w:rFonts w:ascii="Arial" w:hAnsi="Arial" w:cs="Arial"/>
            </w:rPr>
            <w:t>Table of Contents</w:t>
          </w:r>
        </w:p>
        <w:p w14:paraId="6719C832" w14:textId="764EC5C9" w:rsidR="009D09A1" w:rsidRDefault="0094030F">
          <w:pPr>
            <w:pStyle w:val="TOC1"/>
            <w:tabs>
              <w:tab w:val="left" w:pos="480"/>
              <w:tab w:val="right" w:leader="dot" w:pos="9350"/>
            </w:tabs>
            <w:rPr>
              <w:rFonts w:eastAsiaTheme="minorEastAsia"/>
              <w:noProof/>
            </w:rPr>
          </w:pPr>
          <w:r w:rsidRPr="00D8436F">
            <w:rPr>
              <w:rFonts w:ascii="Arial" w:hAnsi="Arial" w:cs="Arial"/>
            </w:rPr>
            <w:fldChar w:fldCharType="begin"/>
          </w:r>
          <w:r w:rsidRPr="00D8436F">
            <w:rPr>
              <w:rFonts w:ascii="Arial" w:hAnsi="Arial" w:cs="Arial"/>
            </w:rPr>
            <w:instrText xml:space="preserve"> TOC \o "1-3" \h \z \u </w:instrText>
          </w:r>
          <w:r w:rsidRPr="00D8436F">
            <w:rPr>
              <w:rFonts w:ascii="Arial" w:hAnsi="Arial" w:cs="Arial"/>
            </w:rPr>
            <w:fldChar w:fldCharType="separate"/>
          </w:r>
          <w:hyperlink w:anchor="_Toc197005119" w:history="1">
            <w:r w:rsidR="009D09A1" w:rsidRPr="008F5332">
              <w:rPr>
                <w:rStyle w:val="Hyperlink"/>
                <w:rFonts w:ascii="Arial" w:hAnsi="Arial" w:cs="Arial"/>
                <w:noProof/>
              </w:rPr>
              <w:t>1.</w:t>
            </w:r>
            <w:r w:rsidR="009D09A1">
              <w:rPr>
                <w:rFonts w:eastAsiaTheme="minorEastAsia"/>
                <w:noProof/>
              </w:rPr>
              <w:tab/>
            </w:r>
            <w:r w:rsidR="009D09A1" w:rsidRPr="008F5332">
              <w:rPr>
                <w:rStyle w:val="Hyperlink"/>
                <w:rFonts w:ascii="Arial" w:hAnsi="Arial" w:cs="Arial"/>
                <w:noProof/>
              </w:rPr>
              <w:t>Introduction</w:t>
            </w:r>
            <w:r w:rsidR="009D09A1">
              <w:rPr>
                <w:noProof/>
                <w:webHidden/>
              </w:rPr>
              <w:tab/>
            </w:r>
            <w:r w:rsidR="009D09A1">
              <w:rPr>
                <w:noProof/>
                <w:webHidden/>
              </w:rPr>
              <w:fldChar w:fldCharType="begin"/>
            </w:r>
            <w:r w:rsidR="009D09A1">
              <w:rPr>
                <w:noProof/>
                <w:webHidden/>
              </w:rPr>
              <w:instrText xml:space="preserve"> PAGEREF _Toc197005119 \h </w:instrText>
            </w:r>
            <w:r w:rsidR="009D09A1">
              <w:rPr>
                <w:noProof/>
                <w:webHidden/>
              </w:rPr>
            </w:r>
            <w:r w:rsidR="009D09A1">
              <w:rPr>
                <w:noProof/>
                <w:webHidden/>
              </w:rPr>
              <w:fldChar w:fldCharType="separate"/>
            </w:r>
            <w:r w:rsidR="009D09A1">
              <w:rPr>
                <w:noProof/>
                <w:webHidden/>
              </w:rPr>
              <w:t>2</w:t>
            </w:r>
            <w:r w:rsidR="009D09A1">
              <w:rPr>
                <w:noProof/>
                <w:webHidden/>
              </w:rPr>
              <w:fldChar w:fldCharType="end"/>
            </w:r>
          </w:hyperlink>
        </w:p>
        <w:p w14:paraId="63221641" w14:textId="58AD67C8" w:rsidR="009D09A1" w:rsidRDefault="009D09A1">
          <w:pPr>
            <w:pStyle w:val="TOC1"/>
            <w:tabs>
              <w:tab w:val="left" w:pos="480"/>
              <w:tab w:val="right" w:leader="dot" w:pos="9350"/>
            </w:tabs>
            <w:rPr>
              <w:rFonts w:eastAsiaTheme="minorEastAsia"/>
              <w:noProof/>
            </w:rPr>
          </w:pPr>
          <w:hyperlink w:anchor="_Toc197005120" w:history="1">
            <w:r w:rsidRPr="008F5332">
              <w:rPr>
                <w:rStyle w:val="Hyperlink"/>
                <w:rFonts w:ascii="Arial" w:hAnsi="Arial" w:cs="Arial"/>
                <w:noProof/>
              </w:rPr>
              <w:t>2.</w:t>
            </w:r>
            <w:r>
              <w:rPr>
                <w:rFonts w:eastAsiaTheme="minorEastAsia"/>
                <w:noProof/>
              </w:rPr>
              <w:tab/>
            </w:r>
            <w:r w:rsidRPr="008F5332">
              <w:rPr>
                <w:rStyle w:val="Hyperlink"/>
                <w:rFonts w:ascii="Arial" w:hAnsi="Arial" w:cs="Arial"/>
                <w:noProof/>
              </w:rPr>
              <w:t>Background</w:t>
            </w:r>
            <w:r>
              <w:rPr>
                <w:noProof/>
                <w:webHidden/>
              </w:rPr>
              <w:tab/>
            </w:r>
            <w:r>
              <w:rPr>
                <w:noProof/>
                <w:webHidden/>
              </w:rPr>
              <w:fldChar w:fldCharType="begin"/>
            </w:r>
            <w:r>
              <w:rPr>
                <w:noProof/>
                <w:webHidden/>
              </w:rPr>
              <w:instrText xml:space="preserve"> PAGEREF _Toc197005120 \h </w:instrText>
            </w:r>
            <w:r>
              <w:rPr>
                <w:noProof/>
                <w:webHidden/>
              </w:rPr>
            </w:r>
            <w:r>
              <w:rPr>
                <w:noProof/>
                <w:webHidden/>
              </w:rPr>
              <w:fldChar w:fldCharType="separate"/>
            </w:r>
            <w:r>
              <w:rPr>
                <w:noProof/>
                <w:webHidden/>
              </w:rPr>
              <w:t>2</w:t>
            </w:r>
            <w:r>
              <w:rPr>
                <w:noProof/>
                <w:webHidden/>
              </w:rPr>
              <w:fldChar w:fldCharType="end"/>
            </w:r>
          </w:hyperlink>
        </w:p>
        <w:p w14:paraId="2DBCB1A0" w14:textId="057B69FA" w:rsidR="009D09A1" w:rsidRDefault="009D09A1">
          <w:pPr>
            <w:pStyle w:val="TOC1"/>
            <w:tabs>
              <w:tab w:val="left" w:pos="480"/>
              <w:tab w:val="right" w:leader="dot" w:pos="9350"/>
            </w:tabs>
            <w:rPr>
              <w:rFonts w:eastAsiaTheme="minorEastAsia"/>
              <w:noProof/>
            </w:rPr>
          </w:pPr>
          <w:hyperlink w:anchor="_Toc197005121" w:history="1">
            <w:r w:rsidRPr="008F5332">
              <w:rPr>
                <w:rStyle w:val="Hyperlink"/>
                <w:rFonts w:ascii="Arial" w:hAnsi="Arial" w:cs="Arial"/>
                <w:noProof/>
              </w:rPr>
              <w:t>3.</w:t>
            </w:r>
            <w:r>
              <w:rPr>
                <w:rFonts w:eastAsiaTheme="minorEastAsia"/>
                <w:noProof/>
              </w:rPr>
              <w:tab/>
            </w:r>
            <w:r w:rsidRPr="008F5332">
              <w:rPr>
                <w:rStyle w:val="Hyperlink"/>
                <w:rFonts w:ascii="Arial" w:hAnsi="Arial" w:cs="Arial"/>
                <w:noProof/>
              </w:rPr>
              <w:t>Methodology</w:t>
            </w:r>
            <w:r>
              <w:rPr>
                <w:noProof/>
                <w:webHidden/>
              </w:rPr>
              <w:tab/>
            </w:r>
            <w:r>
              <w:rPr>
                <w:noProof/>
                <w:webHidden/>
              </w:rPr>
              <w:fldChar w:fldCharType="begin"/>
            </w:r>
            <w:r>
              <w:rPr>
                <w:noProof/>
                <w:webHidden/>
              </w:rPr>
              <w:instrText xml:space="preserve"> PAGEREF _Toc197005121 \h </w:instrText>
            </w:r>
            <w:r>
              <w:rPr>
                <w:noProof/>
                <w:webHidden/>
              </w:rPr>
            </w:r>
            <w:r>
              <w:rPr>
                <w:noProof/>
                <w:webHidden/>
              </w:rPr>
              <w:fldChar w:fldCharType="separate"/>
            </w:r>
            <w:r>
              <w:rPr>
                <w:noProof/>
                <w:webHidden/>
              </w:rPr>
              <w:t>4</w:t>
            </w:r>
            <w:r>
              <w:rPr>
                <w:noProof/>
                <w:webHidden/>
              </w:rPr>
              <w:fldChar w:fldCharType="end"/>
            </w:r>
          </w:hyperlink>
        </w:p>
        <w:p w14:paraId="3AF72430" w14:textId="07605563" w:rsidR="009D09A1" w:rsidRDefault="009D09A1">
          <w:pPr>
            <w:pStyle w:val="TOC2"/>
            <w:tabs>
              <w:tab w:val="left" w:pos="960"/>
              <w:tab w:val="right" w:leader="dot" w:pos="9350"/>
            </w:tabs>
            <w:rPr>
              <w:rFonts w:eastAsiaTheme="minorEastAsia"/>
              <w:noProof/>
            </w:rPr>
          </w:pPr>
          <w:hyperlink w:anchor="_Toc197005122" w:history="1">
            <w:r w:rsidRPr="008F5332">
              <w:rPr>
                <w:rStyle w:val="Hyperlink"/>
                <w:rFonts w:ascii="Arial" w:hAnsi="Arial" w:cs="Arial"/>
                <w:noProof/>
              </w:rPr>
              <w:t>3.1</w:t>
            </w:r>
            <w:r>
              <w:rPr>
                <w:rFonts w:eastAsiaTheme="minorEastAsia"/>
                <w:noProof/>
              </w:rPr>
              <w:tab/>
            </w:r>
            <w:r w:rsidRPr="008F5332">
              <w:rPr>
                <w:rStyle w:val="Hyperlink"/>
                <w:rFonts w:ascii="Arial" w:hAnsi="Arial" w:cs="Arial"/>
                <w:noProof/>
              </w:rPr>
              <w:t>Variable Selection</w:t>
            </w:r>
            <w:r>
              <w:rPr>
                <w:noProof/>
                <w:webHidden/>
              </w:rPr>
              <w:tab/>
            </w:r>
            <w:r>
              <w:rPr>
                <w:noProof/>
                <w:webHidden/>
              </w:rPr>
              <w:fldChar w:fldCharType="begin"/>
            </w:r>
            <w:r>
              <w:rPr>
                <w:noProof/>
                <w:webHidden/>
              </w:rPr>
              <w:instrText xml:space="preserve"> PAGEREF _Toc197005122 \h </w:instrText>
            </w:r>
            <w:r>
              <w:rPr>
                <w:noProof/>
                <w:webHidden/>
              </w:rPr>
            </w:r>
            <w:r>
              <w:rPr>
                <w:noProof/>
                <w:webHidden/>
              </w:rPr>
              <w:fldChar w:fldCharType="separate"/>
            </w:r>
            <w:r>
              <w:rPr>
                <w:noProof/>
                <w:webHidden/>
              </w:rPr>
              <w:t>4</w:t>
            </w:r>
            <w:r>
              <w:rPr>
                <w:noProof/>
                <w:webHidden/>
              </w:rPr>
              <w:fldChar w:fldCharType="end"/>
            </w:r>
          </w:hyperlink>
        </w:p>
        <w:p w14:paraId="36340FD8" w14:textId="4929F0B0" w:rsidR="009D09A1" w:rsidRDefault="009D09A1">
          <w:pPr>
            <w:pStyle w:val="TOC2"/>
            <w:tabs>
              <w:tab w:val="left" w:pos="960"/>
              <w:tab w:val="right" w:leader="dot" w:pos="9350"/>
            </w:tabs>
            <w:rPr>
              <w:rFonts w:eastAsiaTheme="minorEastAsia"/>
              <w:noProof/>
            </w:rPr>
          </w:pPr>
          <w:hyperlink w:anchor="_Toc197005123" w:history="1">
            <w:r w:rsidRPr="008F5332">
              <w:rPr>
                <w:rStyle w:val="Hyperlink"/>
                <w:rFonts w:ascii="Arial" w:hAnsi="Arial" w:cs="Arial"/>
                <w:noProof/>
              </w:rPr>
              <w:t>3.2</w:t>
            </w:r>
            <w:r>
              <w:rPr>
                <w:rFonts w:eastAsiaTheme="minorEastAsia"/>
                <w:noProof/>
              </w:rPr>
              <w:tab/>
            </w:r>
            <w:r w:rsidRPr="008F5332">
              <w:rPr>
                <w:rStyle w:val="Hyperlink"/>
                <w:rFonts w:ascii="Arial" w:hAnsi="Arial" w:cs="Arial"/>
                <w:noProof/>
              </w:rPr>
              <w:t>Data Sources</w:t>
            </w:r>
            <w:r>
              <w:rPr>
                <w:noProof/>
                <w:webHidden/>
              </w:rPr>
              <w:tab/>
            </w:r>
            <w:r>
              <w:rPr>
                <w:noProof/>
                <w:webHidden/>
              </w:rPr>
              <w:fldChar w:fldCharType="begin"/>
            </w:r>
            <w:r>
              <w:rPr>
                <w:noProof/>
                <w:webHidden/>
              </w:rPr>
              <w:instrText xml:space="preserve"> PAGEREF _Toc197005123 \h </w:instrText>
            </w:r>
            <w:r>
              <w:rPr>
                <w:noProof/>
                <w:webHidden/>
              </w:rPr>
            </w:r>
            <w:r>
              <w:rPr>
                <w:noProof/>
                <w:webHidden/>
              </w:rPr>
              <w:fldChar w:fldCharType="separate"/>
            </w:r>
            <w:r>
              <w:rPr>
                <w:noProof/>
                <w:webHidden/>
              </w:rPr>
              <w:t>7</w:t>
            </w:r>
            <w:r>
              <w:rPr>
                <w:noProof/>
                <w:webHidden/>
              </w:rPr>
              <w:fldChar w:fldCharType="end"/>
            </w:r>
          </w:hyperlink>
        </w:p>
        <w:p w14:paraId="0650931C" w14:textId="0380248C" w:rsidR="009D09A1" w:rsidRDefault="009D09A1">
          <w:pPr>
            <w:pStyle w:val="TOC2"/>
            <w:tabs>
              <w:tab w:val="left" w:pos="960"/>
              <w:tab w:val="right" w:leader="dot" w:pos="9350"/>
            </w:tabs>
            <w:rPr>
              <w:rFonts w:eastAsiaTheme="minorEastAsia"/>
              <w:noProof/>
            </w:rPr>
          </w:pPr>
          <w:hyperlink w:anchor="_Toc197005124" w:history="1">
            <w:r w:rsidRPr="008F5332">
              <w:rPr>
                <w:rStyle w:val="Hyperlink"/>
                <w:rFonts w:ascii="Arial" w:hAnsi="Arial" w:cs="Arial"/>
                <w:noProof/>
              </w:rPr>
              <w:t>3.3</w:t>
            </w:r>
            <w:r>
              <w:rPr>
                <w:rFonts w:eastAsiaTheme="minorEastAsia"/>
                <w:noProof/>
              </w:rPr>
              <w:tab/>
            </w:r>
            <w:r w:rsidRPr="008F5332">
              <w:rPr>
                <w:rStyle w:val="Hyperlink"/>
                <w:rFonts w:ascii="Arial" w:hAnsi="Arial" w:cs="Arial"/>
                <w:noProof/>
              </w:rPr>
              <w:t>Data Cleaning and Integration</w:t>
            </w:r>
            <w:r>
              <w:rPr>
                <w:noProof/>
                <w:webHidden/>
              </w:rPr>
              <w:tab/>
            </w:r>
            <w:r>
              <w:rPr>
                <w:noProof/>
                <w:webHidden/>
              </w:rPr>
              <w:fldChar w:fldCharType="begin"/>
            </w:r>
            <w:r>
              <w:rPr>
                <w:noProof/>
                <w:webHidden/>
              </w:rPr>
              <w:instrText xml:space="preserve"> PAGEREF _Toc197005124 \h </w:instrText>
            </w:r>
            <w:r>
              <w:rPr>
                <w:noProof/>
                <w:webHidden/>
              </w:rPr>
            </w:r>
            <w:r>
              <w:rPr>
                <w:noProof/>
                <w:webHidden/>
              </w:rPr>
              <w:fldChar w:fldCharType="separate"/>
            </w:r>
            <w:r>
              <w:rPr>
                <w:noProof/>
                <w:webHidden/>
              </w:rPr>
              <w:t>7</w:t>
            </w:r>
            <w:r>
              <w:rPr>
                <w:noProof/>
                <w:webHidden/>
              </w:rPr>
              <w:fldChar w:fldCharType="end"/>
            </w:r>
          </w:hyperlink>
        </w:p>
        <w:p w14:paraId="5C285124" w14:textId="5643A073" w:rsidR="009D09A1" w:rsidRDefault="009D09A1">
          <w:pPr>
            <w:pStyle w:val="TOC2"/>
            <w:tabs>
              <w:tab w:val="left" w:pos="960"/>
              <w:tab w:val="right" w:leader="dot" w:pos="9350"/>
            </w:tabs>
            <w:rPr>
              <w:rFonts w:eastAsiaTheme="minorEastAsia"/>
              <w:noProof/>
            </w:rPr>
          </w:pPr>
          <w:hyperlink w:anchor="_Toc197005125" w:history="1">
            <w:r w:rsidRPr="008F5332">
              <w:rPr>
                <w:rStyle w:val="Hyperlink"/>
                <w:rFonts w:ascii="Arial" w:hAnsi="Arial" w:cs="Arial"/>
                <w:noProof/>
              </w:rPr>
              <w:t>3.4</w:t>
            </w:r>
            <w:r>
              <w:rPr>
                <w:rFonts w:eastAsiaTheme="minorEastAsia"/>
                <w:noProof/>
              </w:rPr>
              <w:tab/>
            </w:r>
            <w:r w:rsidRPr="008F5332">
              <w:rPr>
                <w:rStyle w:val="Hyperlink"/>
                <w:rFonts w:ascii="Arial" w:hAnsi="Arial" w:cs="Arial"/>
                <w:noProof/>
              </w:rPr>
              <w:t>Model Preparation</w:t>
            </w:r>
            <w:r>
              <w:rPr>
                <w:noProof/>
                <w:webHidden/>
              </w:rPr>
              <w:tab/>
            </w:r>
            <w:r>
              <w:rPr>
                <w:noProof/>
                <w:webHidden/>
              </w:rPr>
              <w:fldChar w:fldCharType="begin"/>
            </w:r>
            <w:r>
              <w:rPr>
                <w:noProof/>
                <w:webHidden/>
              </w:rPr>
              <w:instrText xml:space="preserve"> PAGEREF _Toc197005125 \h </w:instrText>
            </w:r>
            <w:r>
              <w:rPr>
                <w:noProof/>
                <w:webHidden/>
              </w:rPr>
            </w:r>
            <w:r>
              <w:rPr>
                <w:noProof/>
                <w:webHidden/>
              </w:rPr>
              <w:fldChar w:fldCharType="separate"/>
            </w:r>
            <w:r>
              <w:rPr>
                <w:noProof/>
                <w:webHidden/>
              </w:rPr>
              <w:t>10</w:t>
            </w:r>
            <w:r>
              <w:rPr>
                <w:noProof/>
                <w:webHidden/>
              </w:rPr>
              <w:fldChar w:fldCharType="end"/>
            </w:r>
          </w:hyperlink>
        </w:p>
        <w:p w14:paraId="11BDC638" w14:textId="7CE78747" w:rsidR="009D09A1" w:rsidRDefault="009D09A1">
          <w:pPr>
            <w:pStyle w:val="TOC3"/>
            <w:tabs>
              <w:tab w:val="left" w:pos="1440"/>
              <w:tab w:val="right" w:leader="dot" w:pos="9350"/>
            </w:tabs>
            <w:rPr>
              <w:noProof/>
            </w:rPr>
          </w:pPr>
          <w:hyperlink w:anchor="_Toc197005126" w:history="1">
            <w:r w:rsidRPr="008F5332">
              <w:rPr>
                <w:rStyle w:val="Hyperlink"/>
                <w:noProof/>
              </w:rPr>
              <w:t xml:space="preserve">3.4b </w:t>
            </w:r>
            <w:r>
              <w:rPr>
                <w:noProof/>
              </w:rPr>
              <w:tab/>
            </w:r>
            <w:r w:rsidRPr="008F5332">
              <w:rPr>
                <w:rStyle w:val="Hyperlink"/>
                <w:noProof/>
              </w:rPr>
              <w:t>Addressing Spatial Validation</w:t>
            </w:r>
            <w:r>
              <w:rPr>
                <w:noProof/>
                <w:webHidden/>
              </w:rPr>
              <w:tab/>
            </w:r>
            <w:r>
              <w:rPr>
                <w:noProof/>
                <w:webHidden/>
              </w:rPr>
              <w:fldChar w:fldCharType="begin"/>
            </w:r>
            <w:r>
              <w:rPr>
                <w:noProof/>
                <w:webHidden/>
              </w:rPr>
              <w:instrText xml:space="preserve"> PAGEREF _Toc197005126 \h </w:instrText>
            </w:r>
            <w:r>
              <w:rPr>
                <w:noProof/>
                <w:webHidden/>
              </w:rPr>
            </w:r>
            <w:r>
              <w:rPr>
                <w:noProof/>
                <w:webHidden/>
              </w:rPr>
              <w:fldChar w:fldCharType="separate"/>
            </w:r>
            <w:r>
              <w:rPr>
                <w:noProof/>
                <w:webHidden/>
              </w:rPr>
              <w:t>11</w:t>
            </w:r>
            <w:r>
              <w:rPr>
                <w:noProof/>
                <w:webHidden/>
              </w:rPr>
              <w:fldChar w:fldCharType="end"/>
            </w:r>
          </w:hyperlink>
        </w:p>
        <w:p w14:paraId="386A1AA6" w14:textId="47E9AAF4" w:rsidR="009D09A1" w:rsidRDefault="009D09A1">
          <w:pPr>
            <w:pStyle w:val="TOC2"/>
            <w:tabs>
              <w:tab w:val="left" w:pos="960"/>
              <w:tab w:val="right" w:leader="dot" w:pos="9350"/>
            </w:tabs>
            <w:rPr>
              <w:rFonts w:eastAsiaTheme="minorEastAsia"/>
              <w:noProof/>
            </w:rPr>
          </w:pPr>
          <w:hyperlink w:anchor="_Toc197005127" w:history="1">
            <w:r w:rsidRPr="008F5332">
              <w:rPr>
                <w:rStyle w:val="Hyperlink"/>
                <w:noProof/>
              </w:rPr>
              <w:t>3.5</w:t>
            </w:r>
            <w:r>
              <w:rPr>
                <w:rFonts w:eastAsiaTheme="minorEastAsia"/>
                <w:noProof/>
              </w:rPr>
              <w:tab/>
            </w:r>
            <w:r w:rsidRPr="008F5332">
              <w:rPr>
                <w:rStyle w:val="Hyperlink"/>
                <w:noProof/>
              </w:rPr>
              <w:t>Model Selection &amp; Evaluation</w:t>
            </w:r>
            <w:r>
              <w:rPr>
                <w:noProof/>
                <w:webHidden/>
              </w:rPr>
              <w:tab/>
            </w:r>
            <w:r>
              <w:rPr>
                <w:noProof/>
                <w:webHidden/>
              </w:rPr>
              <w:fldChar w:fldCharType="begin"/>
            </w:r>
            <w:r>
              <w:rPr>
                <w:noProof/>
                <w:webHidden/>
              </w:rPr>
              <w:instrText xml:space="preserve"> PAGEREF _Toc197005127 \h </w:instrText>
            </w:r>
            <w:r>
              <w:rPr>
                <w:noProof/>
                <w:webHidden/>
              </w:rPr>
            </w:r>
            <w:r>
              <w:rPr>
                <w:noProof/>
                <w:webHidden/>
              </w:rPr>
              <w:fldChar w:fldCharType="separate"/>
            </w:r>
            <w:r>
              <w:rPr>
                <w:noProof/>
                <w:webHidden/>
              </w:rPr>
              <w:t>12</w:t>
            </w:r>
            <w:r>
              <w:rPr>
                <w:noProof/>
                <w:webHidden/>
              </w:rPr>
              <w:fldChar w:fldCharType="end"/>
            </w:r>
          </w:hyperlink>
        </w:p>
        <w:p w14:paraId="598D3702" w14:textId="323AE46A" w:rsidR="009D09A1" w:rsidRDefault="009D09A1">
          <w:pPr>
            <w:pStyle w:val="TOC2"/>
            <w:tabs>
              <w:tab w:val="left" w:pos="960"/>
              <w:tab w:val="right" w:leader="dot" w:pos="9350"/>
            </w:tabs>
            <w:rPr>
              <w:rFonts w:eastAsiaTheme="minorEastAsia"/>
              <w:noProof/>
            </w:rPr>
          </w:pPr>
          <w:hyperlink w:anchor="_Toc197005128" w:history="1">
            <w:r w:rsidRPr="008F5332">
              <w:rPr>
                <w:rStyle w:val="Hyperlink"/>
                <w:noProof/>
              </w:rPr>
              <w:t>3.6</w:t>
            </w:r>
            <w:r>
              <w:rPr>
                <w:rFonts w:eastAsiaTheme="minorEastAsia"/>
                <w:noProof/>
              </w:rPr>
              <w:tab/>
            </w:r>
            <w:r w:rsidRPr="008F5332">
              <w:rPr>
                <w:rStyle w:val="Hyperlink"/>
                <w:noProof/>
              </w:rPr>
              <w:t>Model Evaluation</w:t>
            </w:r>
            <w:r>
              <w:rPr>
                <w:noProof/>
                <w:webHidden/>
              </w:rPr>
              <w:tab/>
            </w:r>
            <w:r>
              <w:rPr>
                <w:noProof/>
                <w:webHidden/>
              </w:rPr>
              <w:fldChar w:fldCharType="begin"/>
            </w:r>
            <w:r>
              <w:rPr>
                <w:noProof/>
                <w:webHidden/>
              </w:rPr>
              <w:instrText xml:space="preserve"> PAGEREF _Toc197005128 \h </w:instrText>
            </w:r>
            <w:r>
              <w:rPr>
                <w:noProof/>
                <w:webHidden/>
              </w:rPr>
            </w:r>
            <w:r>
              <w:rPr>
                <w:noProof/>
                <w:webHidden/>
              </w:rPr>
              <w:fldChar w:fldCharType="separate"/>
            </w:r>
            <w:r>
              <w:rPr>
                <w:noProof/>
                <w:webHidden/>
              </w:rPr>
              <w:t>12</w:t>
            </w:r>
            <w:r>
              <w:rPr>
                <w:noProof/>
                <w:webHidden/>
              </w:rPr>
              <w:fldChar w:fldCharType="end"/>
            </w:r>
          </w:hyperlink>
        </w:p>
        <w:p w14:paraId="1984265D" w14:textId="56874E89" w:rsidR="009D09A1" w:rsidRDefault="009D09A1">
          <w:pPr>
            <w:pStyle w:val="TOC1"/>
            <w:tabs>
              <w:tab w:val="left" w:pos="480"/>
              <w:tab w:val="right" w:leader="dot" w:pos="9350"/>
            </w:tabs>
            <w:rPr>
              <w:rFonts w:eastAsiaTheme="minorEastAsia"/>
              <w:noProof/>
            </w:rPr>
          </w:pPr>
          <w:hyperlink w:anchor="_Toc197005129" w:history="1">
            <w:r w:rsidRPr="008F5332">
              <w:rPr>
                <w:rStyle w:val="Hyperlink"/>
                <w:rFonts w:ascii="Arial" w:hAnsi="Arial" w:cs="Arial"/>
                <w:noProof/>
              </w:rPr>
              <w:t>4.</w:t>
            </w:r>
            <w:r>
              <w:rPr>
                <w:rFonts w:eastAsiaTheme="minorEastAsia"/>
                <w:noProof/>
              </w:rPr>
              <w:tab/>
            </w:r>
            <w:r w:rsidRPr="008F5332">
              <w:rPr>
                <w:rStyle w:val="Hyperlink"/>
                <w:rFonts w:ascii="Arial" w:hAnsi="Arial" w:cs="Arial"/>
                <w:noProof/>
              </w:rPr>
              <w:t>Analysis</w:t>
            </w:r>
            <w:r>
              <w:rPr>
                <w:noProof/>
                <w:webHidden/>
              </w:rPr>
              <w:tab/>
            </w:r>
            <w:r>
              <w:rPr>
                <w:noProof/>
                <w:webHidden/>
              </w:rPr>
              <w:fldChar w:fldCharType="begin"/>
            </w:r>
            <w:r>
              <w:rPr>
                <w:noProof/>
                <w:webHidden/>
              </w:rPr>
              <w:instrText xml:space="preserve"> PAGEREF _Toc197005129 \h </w:instrText>
            </w:r>
            <w:r>
              <w:rPr>
                <w:noProof/>
                <w:webHidden/>
              </w:rPr>
            </w:r>
            <w:r>
              <w:rPr>
                <w:noProof/>
                <w:webHidden/>
              </w:rPr>
              <w:fldChar w:fldCharType="separate"/>
            </w:r>
            <w:r>
              <w:rPr>
                <w:noProof/>
                <w:webHidden/>
              </w:rPr>
              <w:t>14</w:t>
            </w:r>
            <w:r>
              <w:rPr>
                <w:noProof/>
                <w:webHidden/>
              </w:rPr>
              <w:fldChar w:fldCharType="end"/>
            </w:r>
          </w:hyperlink>
        </w:p>
        <w:p w14:paraId="7DC08111" w14:textId="66C6774B" w:rsidR="009D09A1" w:rsidRDefault="009D09A1">
          <w:pPr>
            <w:pStyle w:val="TOC2"/>
            <w:tabs>
              <w:tab w:val="left" w:pos="960"/>
              <w:tab w:val="right" w:leader="dot" w:pos="9350"/>
            </w:tabs>
            <w:rPr>
              <w:rFonts w:eastAsiaTheme="minorEastAsia"/>
              <w:noProof/>
            </w:rPr>
          </w:pPr>
          <w:hyperlink w:anchor="_Toc197005130" w:history="1">
            <w:r w:rsidRPr="008F5332">
              <w:rPr>
                <w:rStyle w:val="Hyperlink"/>
                <w:rFonts w:ascii="Arial" w:hAnsi="Arial" w:cs="Arial"/>
                <w:noProof/>
              </w:rPr>
              <w:t>4.1</w:t>
            </w:r>
            <w:r>
              <w:rPr>
                <w:rFonts w:eastAsiaTheme="minorEastAsia"/>
                <w:noProof/>
              </w:rPr>
              <w:tab/>
            </w:r>
            <w:r w:rsidRPr="008F5332">
              <w:rPr>
                <w:rStyle w:val="Hyperlink"/>
                <w:rFonts w:ascii="Arial" w:hAnsi="Arial" w:cs="Arial"/>
                <w:noProof/>
              </w:rPr>
              <w:t>Initial Analysis</w:t>
            </w:r>
            <w:r>
              <w:rPr>
                <w:noProof/>
                <w:webHidden/>
              </w:rPr>
              <w:tab/>
            </w:r>
            <w:r>
              <w:rPr>
                <w:noProof/>
                <w:webHidden/>
              </w:rPr>
              <w:fldChar w:fldCharType="begin"/>
            </w:r>
            <w:r>
              <w:rPr>
                <w:noProof/>
                <w:webHidden/>
              </w:rPr>
              <w:instrText xml:space="preserve"> PAGEREF _Toc197005130 \h </w:instrText>
            </w:r>
            <w:r>
              <w:rPr>
                <w:noProof/>
                <w:webHidden/>
              </w:rPr>
            </w:r>
            <w:r>
              <w:rPr>
                <w:noProof/>
                <w:webHidden/>
              </w:rPr>
              <w:fldChar w:fldCharType="separate"/>
            </w:r>
            <w:r>
              <w:rPr>
                <w:noProof/>
                <w:webHidden/>
              </w:rPr>
              <w:t>14</w:t>
            </w:r>
            <w:r>
              <w:rPr>
                <w:noProof/>
                <w:webHidden/>
              </w:rPr>
              <w:fldChar w:fldCharType="end"/>
            </w:r>
          </w:hyperlink>
        </w:p>
        <w:p w14:paraId="5D246DB9" w14:textId="35063BB3" w:rsidR="009D09A1" w:rsidRDefault="009D09A1">
          <w:pPr>
            <w:pStyle w:val="TOC2"/>
            <w:tabs>
              <w:tab w:val="left" w:pos="960"/>
              <w:tab w:val="right" w:leader="dot" w:pos="9350"/>
            </w:tabs>
            <w:rPr>
              <w:rFonts w:eastAsiaTheme="minorEastAsia"/>
              <w:noProof/>
            </w:rPr>
          </w:pPr>
          <w:hyperlink w:anchor="_Toc197005131" w:history="1">
            <w:r w:rsidRPr="008F5332">
              <w:rPr>
                <w:rStyle w:val="Hyperlink"/>
                <w:rFonts w:ascii="Arial" w:hAnsi="Arial" w:cs="Arial"/>
                <w:noProof/>
              </w:rPr>
              <w:t>4.2</w:t>
            </w:r>
            <w:r>
              <w:rPr>
                <w:rFonts w:eastAsiaTheme="minorEastAsia"/>
                <w:noProof/>
              </w:rPr>
              <w:tab/>
            </w:r>
            <w:r w:rsidRPr="008F5332">
              <w:rPr>
                <w:rStyle w:val="Hyperlink"/>
                <w:rFonts w:ascii="Arial" w:hAnsi="Arial" w:cs="Arial"/>
                <w:noProof/>
              </w:rPr>
              <w:t>Interpreting Model Results</w:t>
            </w:r>
            <w:r>
              <w:rPr>
                <w:noProof/>
                <w:webHidden/>
              </w:rPr>
              <w:tab/>
            </w:r>
            <w:r>
              <w:rPr>
                <w:noProof/>
                <w:webHidden/>
              </w:rPr>
              <w:fldChar w:fldCharType="begin"/>
            </w:r>
            <w:r>
              <w:rPr>
                <w:noProof/>
                <w:webHidden/>
              </w:rPr>
              <w:instrText xml:space="preserve"> PAGEREF _Toc197005131 \h </w:instrText>
            </w:r>
            <w:r>
              <w:rPr>
                <w:noProof/>
                <w:webHidden/>
              </w:rPr>
            </w:r>
            <w:r>
              <w:rPr>
                <w:noProof/>
                <w:webHidden/>
              </w:rPr>
              <w:fldChar w:fldCharType="separate"/>
            </w:r>
            <w:r>
              <w:rPr>
                <w:noProof/>
                <w:webHidden/>
              </w:rPr>
              <w:t>16</w:t>
            </w:r>
            <w:r>
              <w:rPr>
                <w:noProof/>
                <w:webHidden/>
              </w:rPr>
              <w:fldChar w:fldCharType="end"/>
            </w:r>
          </w:hyperlink>
        </w:p>
        <w:p w14:paraId="5992387C" w14:textId="5E9142C7" w:rsidR="009D09A1" w:rsidRDefault="009D09A1">
          <w:pPr>
            <w:pStyle w:val="TOC2"/>
            <w:tabs>
              <w:tab w:val="left" w:pos="960"/>
              <w:tab w:val="right" w:leader="dot" w:pos="9350"/>
            </w:tabs>
            <w:rPr>
              <w:rFonts w:eastAsiaTheme="minorEastAsia"/>
              <w:noProof/>
            </w:rPr>
          </w:pPr>
          <w:hyperlink w:anchor="_Toc197005132" w:history="1">
            <w:r w:rsidRPr="008F5332">
              <w:rPr>
                <w:rStyle w:val="Hyperlink"/>
                <w:noProof/>
              </w:rPr>
              <w:t xml:space="preserve">4.3 </w:t>
            </w:r>
            <w:r>
              <w:rPr>
                <w:rFonts w:eastAsiaTheme="minorEastAsia"/>
                <w:noProof/>
              </w:rPr>
              <w:tab/>
            </w:r>
            <w:r w:rsidRPr="008F5332">
              <w:rPr>
                <w:rStyle w:val="Hyperlink"/>
                <w:noProof/>
              </w:rPr>
              <w:t>Habitat Suitability Map</w:t>
            </w:r>
            <w:r>
              <w:rPr>
                <w:noProof/>
                <w:webHidden/>
              </w:rPr>
              <w:tab/>
            </w:r>
            <w:r>
              <w:rPr>
                <w:noProof/>
                <w:webHidden/>
              </w:rPr>
              <w:fldChar w:fldCharType="begin"/>
            </w:r>
            <w:r>
              <w:rPr>
                <w:noProof/>
                <w:webHidden/>
              </w:rPr>
              <w:instrText xml:space="preserve"> PAGEREF _Toc197005132 \h </w:instrText>
            </w:r>
            <w:r>
              <w:rPr>
                <w:noProof/>
                <w:webHidden/>
              </w:rPr>
            </w:r>
            <w:r>
              <w:rPr>
                <w:noProof/>
                <w:webHidden/>
              </w:rPr>
              <w:fldChar w:fldCharType="separate"/>
            </w:r>
            <w:r>
              <w:rPr>
                <w:noProof/>
                <w:webHidden/>
              </w:rPr>
              <w:t>20</w:t>
            </w:r>
            <w:r>
              <w:rPr>
                <w:noProof/>
                <w:webHidden/>
              </w:rPr>
              <w:fldChar w:fldCharType="end"/>
            </w:r>
          </w:hyperlink>
        </w:p>
        <w:p w14:paraId="598DC490" w14:textId="4398FB94" w:rsidR="009D09A1" w:rsidRDefault="009D09A1">
          <w:pPr>
            <w:pStyle w:val="TOC2"/>
            <w:tabs>
              <w:tab w:val="left" w:pos="960"/>
              <w:tab w:val="right" w:leader="dot" w:pos="9350"/>
            </w:tabs>
            <w:rPr>
              <w:rFonts w:eastAsiaTheme="minorEastAsia"/>
              <w:noProof/>
            </w:rPr>
          </w:pPr>
          <w:hyperlink w:anchor="_Toc197005133" w:history="1">
            <w:r w:rsidRPr="008F5332">
              <w:rPr>
                <w:rStyle w:val="Hyperlink"/>
                <w:noProof/>
              </w:rPr>
              <w:t xml:space="preserve">4.4 </w:t>
            </w:r>
            <w:r>
              <w:rPr>
                <w:rFonts w:eastAsiaTheme="minorEastAsia"/>
                <w:noProof/>
              </w:rPr>
              <w:tab/>
            </w:r>
            <w:r w:rsidRPr="008F5332">
              <w:rPr>
                <w:rStyle w:val="Hyperlink"/>
                <w:noProof/>
              </w:rPr>
              <w:t>Model Limitations</w:t>
            </w:r>
            <w:r>
              <w:rPr>
                <w:noProof/>
                <w:webHidden/>
              </w:rPr>
              <w:tab/>
            </w:r>
            <w:r>
              <w:rPr>
                <w:noProof/>
                <w:webHidden/>
              </w:rPr>
              <w:fldChar w:fldCharType="begin"/>
            </w:r>
            <w:r>
              <w:rPr>
                <w:noProof/>
                <w:webHidden/>
              </w:rPr>
              <w:instrText xml:space="preserve"> PAGEREF _Toc197005133 \h </w:instrText>
            </w:r>
            <w:r>
              <w:rPr>
                <w:noProof/>
                <w:webHidden/>
              </w:rPr>
            </w:r>
            <w:r>
              <w:rPr>
                <w:noProof/>
                <w:webHidden/>
              </w:rPr>
              <w:fldChar w:fldCharType="separate"/>
            </w:r>
            <w:r>
              <w:rPr>
                <w:noProof/>
                <w:webHidden/>
              </w:rPr>
              <w:t>21</w:t>
            </w:r>
            <w:r>
              <w:rPr>
                <w:noProof/>
                <w:webHidden/>
              </w:rPr>
              <w:fldChar w:fldCharType="end"/>
            </w:r>
          </w:hyperlink>
        </w:p>
        <w:p w14:paraId="2EBAA826" w14:textId="6D74A287" w:rsidR="009D09A1" w:rsidRDefault="009D09A1">
          <w:pPr>
            <w:pStyle w:val="TOC1"/>
            <w:tabs>
              <w:tab w:val="left" w:pos="480"/>
              <w:tab w:val="right" w:leader="dot" w:pos="9350"/>
            </w:tabs>
            <w:rPr>
              <w:rFonts w:eastAsiaTheme="minorEastAsia"/>
              <w:noProof/>
            </w:rPr>
          </w:pPr>
          <w:hyperlink w:anchor="_Toc197005134" w:history="1">
            <w:r w:rsidRPr="008F5332">
              <w:rPr>
                <w:rStyle w:val="Hyperlink"/>
                <w:rFonts w:ascii="Arial" w:hAnsi="Arial" w:cs="Arial"/>
                <w:noProof/>
              </w:rPr>
              <w:t>5.</w:t>
            </w:r>
            <w:r>
              <w:rPr>
                <w:rFonts w:eastAsiaTheme="minorEastAsia"/>
                <w:noProof/>
              </w:rPr>
              <w:tab/>
            </w:r>
            <w:r w:rsidRPr="008F5332">
              <w:rPr>
                <w:rStyle w:val="Hyperlink"/>
                <w:rFonts w:ascii="Arial" w:hAnsi="Arial" w:cs="Arial"/>
                <w:noProof/>
              </w:rPr>
              <w:t>Recommendations</w:t>
            </w:r>
            <w:r>
              <w:rPr>
                <w:noProof/>
                <w:webHidden/>
              </w:rPr>
              <w:tab/>
            </w:r>
            <w:r>
              <w:rPr>
                <w:noProof/>
                <w:webHidden/>
              </w:rPr>
              <w:fldChar w:fldCharType="begin"/>
            </w:r>
            <w:r>
              <w:rPr>
                <w:noProof/>
                <w:webHidden/>
              </w:rPr>
              <w:instrText xml:space="preserve"> PAGEREF _Toc197005134 \h </w:instrText>
            </w:r>
            <w:r>
              <w:rPr>
                <w:noProof/>
                <w:webHidden/>
              </w:rPr>
            </w:r>
            <w:r>
              <w:rPr>
                <w:noProof/>
                <w:webHidden/>
              </w:rPr>
              <w:fldChar w:fldCharType="separate"/>
            </w:r>
            <w:r>
              <w:rPr>
                <w:noProof/>
                <w:webHidden/>
              </w:rPr>
              <w:t>22</w:t>
            </w:r>
            <w:r>
              <w:rPr>
                <w:noProof/>
                <w:webHidden/>
              </w:rPr>
              <w:fldChar w:fldCharType="end"/>
            </w:r>
          </w:hyperlink>
        </w:p>
        <w:p w14:paraId="49D1797E" w14:textId="76826FB3" w:rsidR="009D09A1" w:rsidRDefault="009D09A1">
          <w:pPr>
            <w:pStyle w:val="TOC1"/>
            <w:tabs>
              <w:tab w:val="left" w:pos="480"/>
              <w:tab w:val="right" w:leader="dot" w:pos="9350"/>
            </w:tabs>
            <w:rPr>
              <w:rFonts w:eastAsiaTheme="minorEastAsia"/>
              <w:noProof/>
            </w:rPr>
          </w:pPr>
          <w:hyperlink w:anchor="_Toc197005135" w:history="1">
            <w:r w:rsidRPr="008F5332">
              <w:rPr>
                <w:rStyle w:val="Hyperlink"/>
                <w:rFonts w:ascii="Arial" w:hAnsi="Arial" w:cs="Arial"/>
                <w:noProof/>
              </w:rPr>
              <w:t>6.</w:t>
            </w:r>
            <w:r>
              <w:rPr>
                <w:rFonts w:eastAsiaTheme="minorEastAsia"/>
                <w:noProof/>
              </w:rPr>
              <w:tab/>
            </w:r>
            <w:r w:rsidRPr="008F5332">
              <w:rPr>
                <w:rStyle w:val="Hyperlink"/>
                <w:rFonts w:ascii="Arial" w:hAnsi="Arial" w:cs="Arial"/>
                <w:noProof/>
              </w:rPr>
              <w:t>Conclusion</w:t>
            </w:r>
            <w:r>
              <w:rPr>
                <w:noProof/>
                <w:webHidden/>
              </w:rPr>
              <w:tab/>
            </w:r>
            <w:r>
              <w:rPr>
                <w:noProof/>
                <w:webHidden/>
              </w:rPr>
              <w:fldChar w:fldCharType="begin"/>
            </w:r>
            <w:r>
              <w:rPr>
                <w:noProof/>
                <w:webHidden/>
              </w:rPr>
              <w:instrText xml:space="preserve"> PAGEREF _Toc197005135 \h </w:instrText>
            </w:r>
            <w:r>
              <w:rPr>
                <w:noProof/>
                <w:webHidden/>
              </w:rPr>
            </w:r>
            <w:r>
              <w:rPr>
                <w:noProof/>
                <w:webHidden/>
              </w:rPr>
              <w:fldChar w:fldCharType="separate"/>
            </w:r>
            <w:r>
              <w:rPr>
                <w:noProof/>
                <w:webHidden/>
              </w:rPr>
              <w:t>24</w:t>
            </w:r>
            <w:r>
              <w:rPr>
                <w:noProof/>
                <w:webHidden/>
              </w:rPr>
              <w:fldChar w:fldCharType="end"/>
            </w:r>
          </w:hyperlink>
        </w:p>
        <w:p w14:paraId="042EBFC0" w14:textId="0B31CA8B" w:rsidR="009D09A1" w:rsidRDefault="009D09A1">
          <w:pPr>
            <w:pStyle w:val="TOC1"/>
            <w:tabs>
              <w:tab w:val="left" w:pos="480"/>
              <w:tab w:val="right" w:leader="dot" w:pos="9350"/>
            </w:tabs>
            <w:rPr>
              <w:rFonts w:eastAsiaTheme="minorEastAsia"/>
              <w:noProof/>
            </w:rPr>
          </w:pPr>
          <w:hyperlink w:anchor="_Toc197005136" w:history="1">
            <w:r w:rsidRPr="008F5332">
              <w:rPr>
                <w:rStyle w:val="Hyperlink"/>
                <w:rFonts w:ascii="Arial" w:hAnsi="Arial" w:cs="Arial"/>
                <w:noProof/>
              </w:rPr>
              <w:t>7.</w:t>
            </w:r>
            <w:r>
              <w:rPr>
                <w:rFonts w:eastAsiaTheme="minorEastAsia"/>
                <w:noProof/>
              </w:rPr>
              <w:tab/>
            </w:r>
            <w:r w:rsidRPr="008F5332">
              <w:rPr>
                <w:rStyle w:val="Hyperlink"/>
                <w:rFonts w:ascii="Arial" w:hAnsi="Arial" w:cs="Arial"/>
                <w:noProof/>
              </w:rPr>
              <w:t>Appendices</w:t>
            </w:r>
            <w:r>
              <w:rPr>
                <w:noProof/>
                <w:webHidden/>
              </w:rPr>
              <w:tab/>
            </w:r>
            <w:r>
              <w:rPr>
                <w:noProof/>
                <w:webHidden/>
              </w:rPr>
              <w:fldChar w:fldCharType="begin"/>
            </w:r>
            <w:r>
              <w:rPr>
                <w:noProof/>
                <w:webHidden/>
              </w:rPr>
              <w:instrText xml:space="preserve"> PAGEREF _Toc197005136 \h </w:instrText>
            </w:r>
            <w:r>
              <w:rPr>
                <w:noProof/>
                <w:webHidden/>
              </w:rPr>
            </w:r>
            <w:r>
              <w:rPr>
                <w:noProof/>
                <w:webHidden/>
              </w:rPr>
              <w:fldChar w:fldCharType="separate"/>
            </w:r>
            <w:r>
              <w:rPr>
                <w:noProof/>
                <w:webHidden/>
              </w:rPr>
              <w:t>25</w:t>
            </w:r>
            <w:r>
              <w:rPr>
                <w:noProof/>
                <w:webHidden/>
              </w:rPr>
              <w:fldChar w:fldCharType="end"/>
            </w:r>
          </w:hyperlink>
        </w:p>
        <w:p w14:paraId="107EEE96" w14:textId="01992DB0" w:rsidR="009D09A1" w:rsidRDefault="009D09A1">
          <w:pPr>
            <w:pStyle w:val="TOC1"/>
            <w:tabs>
              <w:tab w:val="left" w:pos="480"/>
              <w:tab w:val="right" w:leader="dot" w:pos="9350"/>
            </w:tabs>
            <w:rPr>
              <w:rFonts w:eastAsiaTheme="minorEastAsia"/>
              <w:noProof/>
            </w:rPr>
          </w:pPr>
          <w:hyperlink w:anchor="_Toc197005137" w:history="1">
            <w:r w:rsidRPr="008F5332">
              <w:rPr>
                <w:rStyle w:val="Hyperlink"/>
                <w:rFonts w:ascii="Arial" w:hAnsi="Arial" w:cs="Arial"/>
                <w:noProof/>
              </w:rPr>
              <w:t>8.</w:t>
            </w:r>
            <w:r>
              <w:rPr>
                <w:rFonts w:eastAsiaTheme="minorEastAsia"/>
                <w:noProof/>
              </w:rPr>
              <w:tab/>
            </w:r>
            <w:r w:rsidRPr="008F5332">
              <w:rPr>
                <w:rStyle w:val="Hyperlink"/>
                <w:rFonts w:ascii="Arial" w:hAnsi="Arial" w:cs="Arial"/>
                <w:noProof/>
              </w:rPr>
              <w:t>References</w:t>
            </w:r>
            <w:r>
              <w:rPr>
                <w:noProof/>
                <w:webHidden/>
              </w:rPr>
              <w:tab/>
            </w:r>
            <w:r>
              <w:rPr>
                <w:noProof/>
                <w:webHidden/>
              </w:rPr>
              <w:fldChar w:fldCharType="begin"/>
            </w:r>
            <w:r>
              <w:rPr>
                <w:noProof/>
                <w:webHidden/>
              </w:rPr>
              <w:instrText xml:space="preserve"> PAGEREF _Toc197005137 \h </w:instrText>
            </w:r>
            <w:r>
              <w:rPr>
                <w:noProof/>
                <w:webHidden/>
              </w:rPr>
            </w:r>
            <w:r>
              <w:rPr>
                <w:noProof/>
                <w:webHidden/>
              </w:rPr>
              <w:fldChar w:fldCharType="separate"/>
            </w:r>
            <w:r>
              <w:rPr>
                <w:noProof/>
                <w:webHidden/>
              </w:rPr>
              <w:t>25</w:t>
            </w:r>
            <w:r>
              <w:rPr>
                <w:noProof/>
                <w:webHidden/>
              </w:rPr>
              <w:fldChar w:fldCharType="end"/>
            </w:r>
          </w:hyperlink>
        </w:p>
        <w:p w14:paraId="613DC57A" w14:textId="7093AF0E" w:rsidR="0094030F" w:rsidRPr="00D8436F" w:rsidRDefault="0094030F">
          <w:pPr>
            <w:rPr>
              <w:rFonts w:ascii="Arial" w:hAnsi="Arial" w:cs="Arial"/>
            </w:rPr>
          </w:pPr>
          <w:r w:rsidRPr="00D8436F">
            <w:rPr>
              <w:rFonts w:ascii="Arial" w:hAnsi="Arial" w:cs="Arial"/>
              <w:b/>
              <w:bCs/>
              <w:noProof/>
            </w:rPr>
            <w:fldChar w:fldCharType="end"/>
          </w:r>
        </w:p>
      </w:sdtContent>
    </w:sdt>
    <w:p w14:paraId="50FA95C3" w14:textId="77777777" w:rsidR="00F52E40" w:rsidRPr="00D8436F" w:rsidRDefault="00F52E40">
      <w:pPr>
        <w:rPr>
          <w:rFonts w:ascii="Arial" w:hAnsi="Arial" w:cs="Arial"/>
        </w:rPr>
      </w:pPr>
    </w:p>
    <w:p w14:paraId="424C06C4" w14:textId="77777777" w:rsidR="00F52E40" w:rsidRPr="00D8436F" w:rsidRDefault="00F52E40">
      <w:pPr>
        <w:rPr>
          <w:rFonts w:ascii="Arial" w:hAnsi="Arial" w:cs="Arial"/>
        </w:rPr>
      </w:pPr>
    </w:p>
    <w:p w14:paraId="6889452E" w14:textId="77777777" w:rsidR="00F52E40" w:rsidRPr="00D8436F" w:rsidRDefault="00F52E40">
      <w:pPr>
        <w:rPr>
          <w:rFonts w:ascii="Arial" w:hAnsi="Arial" w:cs="Arial"/>
        </w:rPr>
      </w:pPr>
    </w:p>
    <w:p w14:paraId="491A04C9" w14:textId="77777777" w:rsidR="00F52E40" w:rsidRPr="00D8436F" w:rsidRDefault="00F52E40">
      <w:pPr>
        <w:rPr>
          <w:rFonts w:ascii="Arial" w:hAnsi="Arial" w:cs="Arial"/>
        </w:rPr>
      </w:pPr>
    </w:p>
    <w:p w14:paraId="73CF6500" w14:textId="77777777" w:rsidR="00F52E40" w:rsidRPr="00D8436F" w:rsidRDefault="00F52E40">
      <w:pPr>
        <w:rPr>
          <w:rFonts w:ascii="Arial" w:hAnsi="Arial" w:cs="Arial"/>
        </w:rPr>
      </w:pPr>
    </w:p>
    <w:p w14:paraId="42BC2F12" w14:textId="77777777" w:rsidR="00F52E40" w:rsidRPr="00D8436F" w:rsidRDefault="00F52E40">
      <w:pPr>
        <w:rPr>
          <w:rFonts w:ascii="Arial" w:hAnsi="Arial" w:cs="Arial"/>
        </w:rPr>
      </w:pPr>
    </w:p>
    <w:p w14:paraId="222B72DD" w14:textId="77777777" w:rsidR="00F52E40" w:rsidRPr="00D8436F" w:rsidRDefault="00F52E40">
      <w:pPr>
        <w:rPr>
          <w:rFonts w:ascii="Arial" w:hAnsi="Arial" w:cs="Arial"/>
        </w:rPr>
      </w:pPr>
    </w:p>
    <w:p w14:paraId="3F08C0B6" w14:textId="77777777" w:rsidR="00F52E40" w:rsidRPr="00D8436F" w:rsidRDefault="00F52E40">
      <w:pPr>
        <w:rPr>
          <w:rFonts w:ascii="Arial" w:hAnsi="Arial" w:cs="Arial"/>
        </w:rPr>
      </w:pPr>
    </w:p>
    <w:p w14:paraId="5506668A" w14:textId="07E6F0C8" w:rsidR="005D4836" w:rsidRPr="00D8436F" w:rsidRDefault="003E762D" w:rsidP="0071621D">
      <w:pPr>
        <w:pStyle w:val="Heading1"/>
        <w:numPr>
          <w:ilvl w:val="0"/>
          <w:numId w:val="8"/>
        </w:numPr>
        <w:rPr>
          <w:rFonts w:ascii="Arial" w:hAnsi="Arial" w:cs="Arial"/>
        </w:rPr>
      </w:pPr>
      <w:bookmarkStart w:id="0" w:name="_Toc197005119"/>
      <w:r w:rsidRPr="00D8436F">
        <w:rPr>
          <w:rFonts w:ascii="Arial" w:hAnsi="Arial" w:cs="Arial"/>
        </w:rPr>
        <w:lastRenderedPageBreak/>
        <w:t>Introduction</w:t>
      </w:r>
      <w:bookmarkEnd w:id="0"/>
      <w:r w:rsidRPr="00D8436F">
        <w:rPr>
          <w:rFonts w:ascii="Arial" w:hAnsi="Arial" w:cs="Arial"/>
        </w:rPr>
        <w:t xml:space="preserve"> </w:t>
      </w:r>
    </w:p>
    <w:p w14:paraId="566BFE6C" w14:textId="1CEF84B2" w:rsidR="005D4836" w:rsidRPr="00D8436F" w:rsidRDefault="005D4836" w:rsidP="005D4836">
      <w:pPr>
        <w:ind w:firstLine="720"/>
        <w:rPr>
          <w:rFonts w:ascii="Arial" w:eastAsiaTheme="majorEastAsia" w:hAnsi="Arial" w:cs="Arial"/>
          <w:color w:val="0F4761" w:themeColor="accent1" w:themeShade="BF"/>
          <w:sz w:val="40"/>
          <w:szCs w:val="40"/>
        </w:rPr>
      </w:pPr>
      <w:r w:rsidRPr="00D8436F">
        <w:rPr>
          <w:rFonts w:ascii="Arial" w:hAnsi="Arial" w:cs="Arial"/>
        </w:rPr>
        <w:t xml:space="preserve">The Russian Olive project originated from my interest in native plants and their ecological importance in Missoula and the surrounding area. This interest was sparked by personal experiences, such as planting native species in my yard, and </w:t>
      </w:r>
      <w:proofErr w:type="gramStart"/>
      <w:r w:rsidRPr="00D8436F">
        <w:rPr>
          <w:rFonts w:ascii="Arial" w:hAnsi="Arial" w:cs="Arial"/>
        </w:rPr>
        <w:t>grew</w:t>
      </w:r>
      <w:proofErr w:type="gramEnd"/>
      <w:r w:rsidRPr="00D8436F">
        <w:rPr>
          <w:rFonts w:ascii="Arial" w:hAnsi="Arial" w:cs="Arial"/>
        </w:rPr>
        <w:t xml:space="preserve"> into a desire to contribute to local conservation efforts. While I initially sought a project directly related to native plants, I realized that supporting native ecosystems also involves addressing the spread of invasive species. This led me to focus on invasive species management, specifically the Russian Olive, which was recently listed as a new invasive species in Missoula County in 2024.</w:t>
      </w:r>
    </w:p>
    <w:p w14:paraId="5D75C43A" w14:textId="77777777" w:rsidR="005D4836" w:rsidRPr="00D8436F" w:rsidRDefault="005D4836" w:rsidP="00CF33AB">
      <w:pPr>
        <w:rPr>
          <w:rFonts w:ascii="Arial" w:hAnsi="Arial" w:cs="Arial"/>
        </w:rPr>
      </w:pPr>
      <w:r w:rsidRPr="00D8436F">
        <w:rPr>
          <w:rFonts w:ascii="Arial" w:hAnsi="Arial" w:cs="Arial"/>
        </w:rPr>
        <w:t>To narrow the scope of the project, I chose to concentrate on Missoula County, as statewide efforts, such as those led by the Montana Natural Heritage Program (MTNHP) and Bryce Maxwell, have already made significant progress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Pr="00D8436F" w:rsidRDefault="005D4836" w:rsidP="00CF33AB">
      <w:pPr>
        <w:rPr>
          <w:rFonts w:ascii="Arial" w:hAnsi="Arial" w:cs="Arial"/>
        </w:rPr>
      </w:pPr>
      <w:r w:rsidRPr="00D8436F">
        <w:rPr>
          <w:rFonts w:ascii="Arial" w:hAnsi="Arial" w:cs="Arial"/>
        </w:rPr>
        <w:t xml:space="preserve">This report is intended for the staff of the Missoula County Ecology Extension, the Missoula County Weed Board, and other interested parties, including the public. Its goal is to inform decision-making around resource allocation and mitigation efforts, ensuring that limited resources are used efficiently to combat the spread of Russian Olive. </w:t>
      </w:r>
    </w:p>
    <w:p w14:paraId="05D54219" w14:textId="536A5CAA" w:rsidR="005D4836" w:rsidRPr="00D8436F" w:rsidRDefault="005D4836" w:rsidP="00CF33AB">
      <w:pPr>
        <w:rPr>
          <w:rFonts w:ascii="Arial" w:hAnsi="Arial" w:cs="Arial"/>
        </w:rPr>
      </w:pPr>
      <w:r w:rsidRPr="00D8436F">
        <w:rPr>
          <w:rFonts w:ascii="Arial" w:hAnsi="Arial" w:cs="Arial"/>
        </w:rPr>
        <w:t xml:space="preserve">The primary question this project addresses is: Which areas in Missoula County are most susceptible to invasion by Russian Olive? </w:t>
      </w:r>
      <w:r w:rsidR="006C19B8" w:rsidRPr="00D8436F">
        <w:rPr>
          <w:rFonts w:ascii="Arial" w:hAnsi="Arial" w:cs="Arial"/>
        </w:rPr>
        <w:t>Through</w:t>
      </w:r>
      <w:commentRangeStart w:id="1"/>
      <w:r w:rsidRPr="00D8436F">
        <w:rPr>
          <w:rFonts w:ascii="Arial" w:hAnsi="Arial" w:cs="Arial"/>
        </w:rPr>
        <w:t xml:space="preserve"> answering</w:t>
      </w:r>
      <w:commentRangeEnd w:id="1"/>
      <w:r w:rsidR="00A93901" w:rsidRPr="00D8436F">
        <w:rPr>
          <w:rStyle w:val="CommentReference"/>
          <w:rFonts w:ascii="Arial" w:hAnsi="Arial" w:cs="Arial"/>
        </w:rPr>
        <w:commentReference w:id="1"/>
      </w:r>
      <w:r w:rsidRPr="00D8436F">
        <w:rPr>
          <w:rFonts w:ascii="Arial" w:hAnsi="Arial" w:cs="Arial"/>
        </w:rPr>
        <w:t xml:space="preserve"> this question, the report provides critical information about the current distribution of Russian Olive and identifies potential areas for future management efforts.</w:t>
      </w:r>
    </w:p>
    <w:p w14:paraId="49E5167A" w14:textId="19D671E9" w:rsidR="00446A02" w:rsidRPr="00D8436F" w:rsidRDefault="00446A02" w:rsidP="0071621D">
      <w:pPr>
        <w:pStyle w:val="Heading1"/>
        <w:numPr>
          <w:ilvl w:val="0"/>
          <w:numId w:val="8"/>
        </w:numPr>
        <w:rPr>
          <w:rFonts w:ascii="Arial" w:hAnsi="Arial" w:cs="Arial"/>
        </w:rPr>
      </w:pPr>
      <w:bookmarkStart w:id="2" w:name="_Toc197005120"/>
      <w:r w:rsidRPr="00D8436F">
        <w:rPr>
          <w:rFonts w:ascii="Arial" w:hAnsi="Arial" w:cs="Arial"/>
        </w:rPr>
        <w:t>Background</w:t>
      </w:r>
      <w:bookmarkEnd w:id="2"/>
    </w:p>
    <w:p w14:paraId="2150E083" w14:textId="4F8C4C8F" w:rsidR="00DA6998" w:rsidRPr="00D8436F" w:rsidRDefault="00DA6998" w:rsidP="005D4836">
      <w:pPr>
        <w:ind w:firstLine="720"/>
        <w:rPr>
          <w:rFonts w:ascii="Arial" w:hAnsi="Arial" w:cs="Arial"/>
        </w:rPr>
      </w:pPr>
      <w:r w:rsidRPr="00D8436F">
        <w:rPr>
          <w:rFonts w:ascii="Arial" w:hAnsi="Arial" w:cs="Arial"/>
        </w:rPr>
        <w:t>Russian Olive (</w:t>
      </w:r>
      <w:r w:rsidRPr="00D8436F">
        <w:rPr>
          <w:rFonts w:ascii="Arial" w:hAnsi="Arial" w:cs="Arial"/>
          <w:i/>
          <w:iCs/>
        </w:rPr>
        <w:t>Elaeagnus angustifolia</w:t>
      </w:r>
      <w:r w:rsidRPr="00D8436F">
        <w:rPr>
          <w:rFonts w:ascii="Arial" w:hAnsi="Arial" w:cs="Arial"/>
        </w:rPr>
        <w:t xml:space="preserve">) is a small tree native to southern Europe and western Asia. Introduced to North America during colonial times, it was initially planted for practical purposes, such as windbreaks, and for its ornamental appeal. However, it has since escaped cultivation and is now considered an invasive species, particularly in </w:t>
      </w:r>
      <w:proofErr w:type="gramStart"/>
      <w:r w:rsidRPr="00D8436F">
        <w:rPr>
          <w:rFonts w:ascii="Arial" w:hAnsi="Arial" w:cs="Arial"/>
        </w:rPr>
        <w:t>riparian</w:t>
      </w:r>
      <w:proofErr w:type="gramEnd"/>
      <w:r w:rsidRPr="00D8436F">
        <w:rPr>
          <w:rFonts w:ascii="Arial" w:hAnsi="Arial" w:cs="Arial"/>
        </w:rPr>
        <w:t xml:space="preserve"> zones</w:t>
      </w:r>
      <w:r w:rsidR="00CF33AB">
        <w:rPr>
          <w:rFonts w:ascii="Arial" w:hAnsi="Arial" w:cs="Arial"/>
        </w:rPr>
        <w:t xml:space="preserve">, </w:t>
      </w:r>
      <w:r w:rsidRPr="00D8436F">
        <w:rPr>
          <w:rFonts w:ascii="Arial" w:hAnsi="Arial" w:cs="Arial"/>
        </w:rPr>
        <w:t xml:space="preserve">areas along riverbanks where it thrives and spreads rapidly. In Montana, Russian Olive was first planted as a windbreak as early as 1953, but its unchecked spread has led to significant ecological concerns. As of 2010, the </w:t>
      </w:r>
      <w:r w:rsidR="00B35DD6" w:rsidRPr="00D8436F">
        <w:rPr>
          <w:rFonts w:ascii="Arial" w:hAnsi="Arial" w:cs="Arial"/>
        </w:rPr>
        <w:t xml:space="preserve">Russian </w:t>
      </w:r>
      <w:r w:rsidRPr="00D8436F">
        <w:rPr>
          <w:rFonts w:ascii="Arial" w:hAnsi="Arial" w:cs="Arial"/>
        </w:rPr>
        <w:t>Olive is listed as State Regulated by the Montana Department of Agriculture, which means it is illegal to intentionally spread or sell.</w:t>
      </w:r>
    </w:p>
    <w:p w14:paraId="367B8A59" w14:textId="5A32B084" w:rsidR="00DA6998" w:rsidRPr="00D8436F" w:rsidRDefault="000B26D2" w:rsidP="006C19B8">
      <w:pPr>
        <w:rPr>
          <w:rFonts w:ascii="Arial" w:hAnsi="Arial" w:cs="Arial"/>
        </w:rPr>
      </w:pPr>
      <w:r w:rsidRPr="00D8436F">
        <w:rPr>
          <w:rFonts w:ascii="Arial" w:hAnsi="Arial" w:cs="Arial"/>
        </w:rPr>
        <w:lastRenderedPageBreak/>
        <w:t>One of the main issues</w:t>
      </w:r>
      <w:r w:rsidR="00B35DD6" w:rsidRPr="00D8436F">
        <w:rPr>
          <w:rFonts w:ascii="Arial" w:hAnsi="Arial" w:cs="Arial"/>
        </w:rPr>
        <w:t xml:space="preserve"> stemming from </w:t>
      </w:r>
      <w:r w:rsidR="00A93901" w:rsidRPr="00D8436F">
        <w:rPr>
          <w:rFonts w:ascii="Arial" w:hAnsi="Arial" w:cs="Arial"/>
        </w:rPr>
        <w:t>the spread of Russian Olive</w:t>
      </w:r>
      <w:r w:rsidR="00B35DD6" w:rsidRPr="00D8436F">
        <w:rPr>
          <w:rFonts w:ascii="Arial" w:hAnsi="Arial" w:cs="Arial"/>
        </w:rPr>
        <w:t>,</w:t>
      </w:r>
      <w:r w:rsidRPr="00D8436F">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D8436F">
        <w:rPr>
          <w:rFonts w:ascii="Arial" w:hAnsi="Arial" w:cs="Arial"/>
        </w:rPr>
        <w:t xml:space="preserve"> between the species. This is an issue due to certain characteristics that give Russian Olive an advantage in this competition. Unlike the native </w:t>
      </w:r>
      <w:r w:rsidR="0094030F" w:rsidRPr="00D8436F">
        <w:rPr>
          <w:rFonts w:ascii="Arial" w:hAnsi="Arial" w:cs="Arial"/>
        </w:rPr>
        <w:t>C</w:t>
      </w:r>
      <w:r w:rsidR="00F52E40" w:rsidRPr="00D8436F">
        <w:rPr>
          <w:rFonts w:ascii="Arial" w:hAnsi="Arial" w:cs="Arial"/>
        </w:rPr>
        <w:t>ottonwood</w:t>
      </w:r>
      <w:r w:rsidR="00A93901" w:rsidRPr="00D8436F">
        <w:rPr>
          <w:rFonts w:ascii="Arial" w:hAnsi="Arial" w:cs="Arial"/>
        </w:rPr>
        <w:t>,</w:t>
      </w:r>
      <w:r w:rsidR="00F52E40" w:rsidRPr="00D8436F">
        <w:rPr>
          <w:rFonts w:ascii="Arial" w:hAnsi="Arial" w:cs="Arial"/>
        </w:rPr>
        <w:t xml:space="preserve"> the </w:t>
      </w:r>
      <w:r w:rsidR="0094030F" w:rsidRPr="00D8436F">
        <w:rPr>
          <w:rFonts w:ascii="Arial" w:hAnsi="Arial" w:cs="Arial"/>
        </w:rPr>
        <w:t>Russian</w:t>
      </w:r>
      <w:r w:rsidR="00F52E40" w:rsidRPr="00D8436F">
        <w:rPr>
          <w:rFonts w:ascii="Arial" w:hAnsi="Arial" w:cs="Arial"/>
        </w:rPr>
        <w:t xml:space="preserve"> </w:t>
      </w:r>
      <w:r w:rsidR="0094030F" w:rsidRPr="00D8436F">
        <w:rPr>
          <w:rFonts w:ascii="Arial" w:hAnsi="Arial" w:cs="Arial"/>
        </w:rPr>
        <w:t>O</w:t>
      </w:r>
      <w:r w:rsidR="00F52E40" w:rsidRPr="00D8436F">
        <w:rPr>
          <w:rFonts w:ascii="Arial" w:hAnsi="Arial" w:cs="Arial"/>
        </w:rPr>
        <w:t xml:space="preserve">live can reproduce in the </w:t>
      </w:r>
      <w:commentRangeStart w:id="3"/>
      <w:r w:rsidR="00F52E40" w:rsidRPr="00D8436F">
        <w:rPr>
          <w:rFonts w:ascii="Arial" w:hAnsi="Arial" w:cs="Arial"/>
        </w:rPr>
        <w:t>shade</w:t>
      </w:r>
      <w:commentRangeEnd w:id="3"/>
      <w:r w:rsidR="006C19B8" w:rsidRPr="00D8436F">
        <w:rPr>
          <w:rStyle w:val="EndnoteReference"/>
          <w:rFonts w:ascii="Arial" w:hAnsi="Arial" w:cs="Arial"/>
        </w:rPr>
        <w:endnoteReference w:id="1"/>
      </w:r>
      <w:r w:rsidR="00A93901" w:rsidRPr="00D8436F">
        <w:rPr>
          <w:rStyle w:val="CommentReference"/>
          <w:rFonts w:ascii="Arial" w:hAnsi="Arial" w:cs="Arial"/>
        </w:rPr>
        <w:commentReference w:id="3"/>
      </w:r>
      <w:r w:rsidR="00A93901" w:rsidRPr="00D8436F">
        <w:rPr>
          <w:rFonts w:ascii="Arial" w:hAnsi="Arial" w:cs="Arial"/>
        </w:rPr>
        <w:t>, meaning</w:t>
      </w:r>
      <w:r w:rsidR="0094030F" w:rsidRPr="00D8436F">
        <w:rPr>
          <w:rFonts w:ascii="Arial" w:hAnsi="Arial" w:cs="Arial"/>
        </w:rPr>
        <w:t xml:space="preserve"> the Russian Olive begins to take over as the dominant species. </w:t>
      </w:r>
    </w:p>
    <w:p w14:paraId="56D21733" w14:textId="079C3D9C" w:rsidR="00DA6998" w:rsidRPr="00D8436F" w:rsidRDefault="00442020" w:rsidP="006C19B8">
      <w:pPr>
        <w:rPr>
          <w:rFonts w:ascii="Arial" w:hAnsi="Arial" w:cs="Arial"/>
        </w:rPr>
      </w:pPr>
      <w:r w:rsidRPr="00D8436F">
        <w:rPr>
          <w:rFonts w:ascii="Arial" w:hAnsi="Arial" w:cs="Arial"/>
        </w:rPr>
        <w:t>Another advantage is the aversion of Beavers to Russian Olive</w:t>
      </w:r>
      <w:r w:rsidR="00101ABE" w:rsidRPr="00D8436F">
        <w:rPr>
          <w:rFonts w:ascii="Arial" w:hAnsi="Arial" w:cs="Arial"/>
        </w:rPr>
        <w:t>.</w:t>
      </w:r>
      <w:r w:rsidRPr="00D8436F">
        <w:rPr>
          <w:rFonts w:ascii="Arial" w:hAnsi="Arial" w:cs="Arial"/>
        </w:rPr>
        <w:t xml:space="preserve"> </w:t>
      </w:r>
      <w:r w:rsidR="00101ABE" w:rsidRPr="00D8436F">
        <w:rPr>
          <w:rFonts w:ascii="Arial" w:hAnsi="Arial" w:cs="Arial"/>
        </w:rPr>
        <w:t>R</w:t>
      </w:r>
      <w:r w:rsidRPr="00D8436F">
        <w:rPr>
          <w:rFonts w:ascii="Arial" w:hAnsi="Arial" w:cs="Arial"/>
        </w:rPr>
        <w:t>esearchers found that Beavers tended to damage 57 to 78 percent of cottonwood trees, while only damaging a mere 15 to 18 percent of Russian Olive Trees</w:t>
      </w:r>
      <w:r w:rsidR="000C2347" w:rsidRPr="00D8436F">
        <w:rPr>
          <w:rStyle w:val="EndnoteReference"/>
          <w:rFonts w:ascii="Arial" w:hAnsi="Arial" w:cs="Arial"/>
        </w:rPr>
        <w:endnoteReference w:id="2"/>
      </w:r>
      <w:r w:rsidRPr="00D8436F">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Pr="00D8436F" w:rsidRDefault="00DA6998" w:rsidP="006C19B8">
      <w:pPr>
        <w:rPr>
          <w:rFonts w:ascii="Arial" w:hAnsi="Arial" w:cs="Arial"/>
        </w:rPr>
      </w:pPr>
      <w:r w:rsidRPr="00D8436F">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295DF3B0" w:rsidR="007B54EF" w:rsidRPr="00D8436F" w:rsidRDefault="007B54EF" w:rsidP="006C19B8">
      <w:pPr>
        <w:rPr>
          <w:rFonts w:ascii="Arial" w:hAnsi="Arial" w:cs="Arial"/>
        </w:rPr>
      </w:pPr>
      <w:r w:rsidRPr="00D8436F">
        <w:rPr>
          <w:rFonts w:ascii="Arial" w:hAnsi="Arial" w:cs="Arial"/>
        </w:rPr>
        <w:t xml:space="preserve">The loss of native species like the Cottonwood also means the loss of habitat for native animal species, for example cavity-nesting birds that rely on the Cottonwood to reproduce do not appear to use Russian Olive as a replacement. Ungulates such as the </w:t>
      </w:r>
      <w:r w:rsidR="000D33F9" w:rsidRPr="00D8436F">
        <w:rPr>
          <w:rFonts w:ascii="Arial" w:hAnsi="Arial" w:cs="Arial"/>
        </w:rPr>
        <w:t>White-Tailed Deer</w:t>
      </w:r>
      <w:r w:rsidRPr="00D8436F">
        <w:rPr>
          <w:rFonts w:ascii="Arial" w:hAnsi="Arial" w:cs="Arial"/>
        </w:rPr>
        <w:t xml:space="preserve"> forage near cottonwood trees </w:t>
      </w:r>
      <w:r w:rsidR="000D33F9" w:rsidRPr="00D8436F">
        <w:rPr>
          <w:rFonts w:ascii="Arial" w:hAnsi="Arial" w:cs="Arial"/>
        </w:rPr>
        <w:t xml:space="preserve">at a much higher </w:t>
      </w:r>
      <w:r w:rsidR="00101ABE" w:rsidRPr="00D8436F">
        <w:rPr>
          <w:rFonts w:ascii="Arial" w:hAnsi="Arial" w:cs="Arial"/>
        </w:rPr>
        <w:t xml:space="preserve">rate than near </w:t>
      </w:r>
      <w:r w:rsidR="000D33F9" w:rsidRPr="00D8436F">
        <w:rPr>
          <w:rFonts w:ascii="Arial" w:hAnsi="Arial" w:cs="Arial"/>
        </w:rPr>
        <w:t>Russian Olive. Preserving these fragile ecosystems is an important step in combatting climate change at the local level</w:t>
      </w:r>
      <w:r w:rsidR="00B35DD6" w:rsidRPr="00D8436F">
        <w:rPr>
          <w:rFonts w:ascii="Arial" w:hAnsi="Arial" w:cs="Arial"/>
        </w:rPr>
        <w:t>.</w:t>
      </w:r>
    </w:p>
    <w:p w14:paraId="140DEF20" w14:textId="77777777" w:rsidR="006C19B8" w:rsidRPr="00D8436F" w:rsidRDefault="006C19B8" w:rsidP="006C19B8">
      <w:pPr>
        <w:rPr>
          <w:rFonts w:ascii="Arial" w:hAnsi="Arial" w:cs="Arial"/>
        </w:rPr>
      </w:pPr>
      <w:r w:rsidRPr="00D8436F">
        <w:rPr>
          <w:rFonts w:ascii="Arial" w:hAnsi="Arial" w:cs="Arial"/>
        </w:rPr>
        <w:t>Several studies have examined the distribution of Russian Olive in Montana, including a notable study by Lesica and Miles, which tracked its spread along the Marias and lower Yellowstone rivers in eastern Montana. More recently, researchers used aerial images from the National Agriculture Imagery Program (NAIP) and a type of computer model called a random forest to map the types of plants and land cover found along the valley bottoms of ten eastern Montana rivers. Russian Olive was included as one of the plant types in this mapping. These studies have provided valuable insights into the species’ behavior and impact in Eastern Montana.</w:t>
      </w:r>
    </w:p>
    <w:p w14:paraId="32D0DEA0" w14:textId="268912F7" w:rsidR="00F43DE5" w:rsidRPr="00D8436F" w:rsidRDefault="00A65C3C" w:rsidP="006C19B8">
      <w:pPr>
        <w:rPr>
          <w:rFonts w:ascii="Arial" w:hAnsi="Arial" w:cs="Arial"/>
        </w:rPr>
      </w:pPr>
      <w:r w:rsidRPr="00D8436F">
        <w:rPr>
          <w:rFonts w:ascii="Arial" w:hAnsi="Arial" w:cs="Arial"/>
        </w:rPr>
        <w:t xml:space="preserve">However, fewer studies have focused on the western part of the state, </w:t>
      </w:r>
      <w:r w:rsidR="00101ABE" w:rsidRPr="00D8436F">
        <w:rPr>
          <w:rFonts w:ascii="Arial" w:hAnsi="Arial" w:cs="Arial"/>
        </w:rPr>
        <w:t>including</w:t>
      </w:r>
      <w:r w:rsidRPr="00D8436F">
        <w:rPr>
          <w:rFonts w:ascii="Arial" w:hAnsi="Arial" w:cs="Arial"/>
        </w:rPr>
        <w:t xml:space="preserve">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0BB2ED86" w14:textId="7D3230D2" w:rsidR="00A82275" w:rsidRDefault="00A82275" w:rsidP="006C19B8">
      <w:pPr>
        <w:rPr>
          <w:rFonts w:ascii="Arial" w:hAnsi="Arial" w:cs="Arial"/>
        </w:rPr>
      </w:pPr>
      <w:r w:rsidRPr="00D8436F">
        <w:rPr>
          <w:rFonts w:ascii="Arial" w:hAnsi="Arial" w:cs="Arial"/>
          <w:noProof/>
        </w:rPr>
        <w:lastRenderedPageBreak/>
        <mc:AlternateContent>
          <mc:Choice Requires="wps">
            <w:drawing>
              <wp:anchor distT="0" distB="0" distL="114300" distR="114300" simplePos="0" relativeHeight="251682816" behindDoc="0" locked="0" layoutInCell="1" allowOverlap="1" wp14:anchorId="4F535564" wp14:editId="0987DB9B">
                <wp:simplePos x="0" y="0"/>
                <wp:positionH relativeFrom="margin">
                  <wp:align>right</wp:align>
                </wp:positionH>
                <wp:positionV relativeFrom="paragraph">
                  <wp:posOffset>3981450</wp:posOffset>
                </wp:positionV>
                <wp:extent cx="5943600" cy="635"/>
                <wp:effectExtent l="0" t="0" r="0" b="0"/>
                <wp:wrapTopAndBottom/>
                <wp:docPr id="8789452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C8675" w14:textId="4EB3C391" w:rsidR="00F43DE5" w:rsidRPr="00F51EF5" w:rsidRDefault="00F43DE5" w:rsidP="00F43DE5">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1</w:t>
                            </w:r>
                            <w:r w:rsidR="00963F55">
                              <w:rPr>
                                <w:noProof/>
                              </w:rPr>
                              <w:fldChar w:fldCharType="end"/>
                            </w:r>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35564" id="Text Box 1" o:spid="_x0000_s1030" type="#_x0000_t202" style="position:absolute;margin-left:416.8pt;margin-top:313.5pt;width:468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" stroked="f">
                <v:textbox style="mso-fit-shape-to-text:t" inset="0,0,0,0">
                  <w:txbxContent>
                    <w:p w14:paraId="195C8675" w14:textId="4EB3C391" w:rsidR="00F43DE5" w:rsidRPr="00F51EF5" w:rsidRDefault="00F43DE5" w:rsidP="00F43DE5">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1</w:t>
                      </w:r>
                      <w:r w:rsidR="00963F55">
                        <w:rPr>
                          <w:noProof/>
                        </w:rPr>
                        <w:fldChar w:fldCharType="end"/>
                      </w:r>
                      <w:r>
                        <w:t>: Russian Olive Observations in Recent Years</w:t>
                      </w:r>
                      <w:r w:rsidR="00B35DD6">
                        <w:t xml:space="preserve"> via MTNHP</w:t>
                      </w:r>
                    </w:p>
                  </w:txbxContent>
                </v:textbox>
                <w10:wrap type="topAndBottom" anchorx="margin"/>
              </v:shape>
            </w:pict>
          </mc:Fallback>
        </mc:AlternateContent>
      </w:r>
    </w:p>
    <w:p w14:paraId="5CC9A642" w14:textId="5461F240" w:rsidR="00A82275" w:rsidRPr="00D8436F" w:rsidRDefault="00A82275" w:rsidP="006C19B8">
      <w:pPr>
        <w:rPr>
          <w:rFonts w:ascii="Arial" w:hAnsi="Arial" w:cs="Arial"/>
        </w:rPr>
      </w:pPr>
      <w:r>
        <w:rPr>
          <w:rFonts w:ascii="Arial" w:hAnsi="Arial" w:cs="Arial"/>
          <w:noProof/>
        </w:rPr>
        <w:drawing>
          <wp:anchor distT="0" distB="0" distL="114300" distR="114300" simplePos="0" relativeHeight="251689984" behindDoc="0" locked="0" layoutInCell="1" allowOverlap="1" wp14:anchorId="6DD686B8" wp14:editId="4B82A9AC">
            <wp:simplePos x="0" y="0"/>
            <wp:positionH relativeFrom="margin">
              <wp:posOffset>-142875</wp:posOffset>
            </wp:positionH>
            <wp:positionV relativeFrom="page">
              <wp:posOffset>914400</wp:posOffset>
            </wp:positionV>
            <wp:extent cx="6229350" cy="3838575"/>
            <wp:effectExtent l="0" t="0" r="0" b="9525"/>
            <wp:wrapTopAndBottom/>
            <wp:docPr id="395576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9350" cy="3838575"/>
                    </a:xfrm>
                    <a:prstGeom prst="rect">
                      <a:avLst/>
                    </a:prstGeom>
                    <a:noFill/>
                  </pic:spPr>
                </pic:pic>
              </a:graphicData>
            </a:graphic>
          </wp:anchor>
        </w:drawing>
      </w:r>
      <w:r w:rsidR="00F43DE5" w:rsidRPr="00D8436F">
        <w:rPr>
          <w:rFonts w:ascii="Arial" w:hAnsi="Arial" w:cs="Arial"/>
        </w:rPr>
        <w:t xml:space="preserve">One caveat to this statement is the small amount of data in the MTNHP database for Missoula County (around 53 entries). The other issue is the lack of data prior to 2023 from Missoula County. There are some observations starting in 2012, but </w:t>
      </w:r>
      <w:r w:rsidR="00B35DD6" w:rsidRPr="00D8436F">
        <w:rPr>
          <w:rFonts w:ascii="Arial" w:hAnsi="Arial" w:cs="Arial"/>
        </w:rPr>
        <w:t>most of</w:t>
      </w:r>
      <w:r w:rsidR="00F43DE5" w:rsidRPr="00D8436F">
        <w:rPr>
          <w:rFonts w:ascii="Arial" w:hAnsi="Arial" w:cs="Arial"/>
        </w:rPr>
        <w:t xml:space="preserve"> them come from the </w:t>
      </w:r>
      <w:commentRangeStart w:id="4"/>
      <w:r w:rsidR="00F43DE5" w:rsidRPr="00D8436F">
        <w:rPr>
          <w:rFonts w:ascii="Arial" w:hAnsi="Arial" w:cs="Arial"/>
        </w:rPr>
        <w:t>2023 field survey.</w:t>
      </w:r>
      <w:commentRangeEnd w:id="4"/>
      <w:r w:rsidR="00101ABE" w:rsidRPr="00D8436F">
        <w:rPr>
          <w:rStyle w:val="CommentReference"/>
          <w:rFonts w:ascii="Arial" w:hAnsi="Arial" w:cs="Arial"/>
        </w:rPr>
        <w:commentReference w:id="4"/>
      </w:r>
    </w:p>
    <w:p w14:paraId="1A5174A8" w14:textId="29FD805D" w:rsidR="00A65C3C" w:rsidRPr="00D8436F" w:rsidRDefault="00A65C3C" w:rsidP="006C19B8">
      <w:pPr>
        <w:rPr>
          <w:rFonts w:ascii="Arial" w:hAnsi="Arial" w:cs="Arial"/>
        </w:rPr>
      </w:pPr>
      <w:r w:rsidRPr="00D8436F">
        <w:rPr>
          <w:rFonts w:ascii="Arial" w:hAnsi="Arial" w:cs="Arial"/>
        </w:rPr>
        <w:t>Given that Russian Olive was recently added to Missoula County’s watch list of invasive species, this project seeks to fill critical gaps in knowledge about its spread in the region. By identifying areas most susceptible to invasion, the findings can inform targeted mitigation efforts and help allocate resources more effectively to protect native ecosystems.</w:t>
      </w:r>
    </w:p>
    <w:p w14:paraId="5DE8FCB5" w14:textId="7CF431B0" w:rsidR="0037097F" w:rsidRPr="00D8436F" w:rsidRDefault="0037097F" w:rsidP="0071621D">
      <w:pPr>
        <w:pStyle w:val="Heading1"/>
        <w:numPr>
          <w:ilvl w:val="0"/>
          <w:numId w:val="8"/>
        </w:numPr>
        <w:rPr>
          <w:rFonts w:ascii="Arial" w:hAnsi="Arial" w:cs="Arial"/>
        </w:rPr>
      </w:pPr>
      <w:bookmarkStart w:id="5" w:name="_Toc197005121"/>
      <w:r w:rsidRPr="00D8436F">
        <w:rPr>
          <w:rFonts w:ascii="Arial" w:hAnsi="Arial" w:cs="Arial"/>
        </w:rPr>
        <w:t>Methodology</w:t>
      </w:r>
      <w:bookmarkEnd w:id="5"/>
    </w:p>
    <w:p w14:paraId="696F6DD2" w14:textId="38427F2E" w:rsidR="0071621D" w:rsidRPr="00D8436F" w:rsidRDefault="0071621D" w:rsidP="0071621D">
      <w:pPr>
        <w:pStyle w:val="Heading2"/>
        <w:numPr>
          <w:ilvl w:val="1"/>
          <w:numId w:val="8"/>
        </w:numPr>
        <w:rPr>
          <w:rFonts w:ascii="Arial" w:hAnsi="Arial" w:cs="Arial"/>
        </w:rPr>
      </w:pPr>
      <w:bookmarkStart w:id="6" w:name="_Toc197005122"/>
      <w:r w:rsidRPr="00D8436F">
        <w:rPr>
          <w:rFonts w:ascii="Arial" w:hAnsi="Arial" w:cs="Arial"/>
        </w:rPr>
        <w:t>Variable Selection</w:t>
      </w:r>
      <w:bookmarkEnd w:id="6"/>
    </w:p>
    <w:p w14:paraId="65E169FA" w14:textId="22B0BA70" w:rsidR="00481000" w:rsidRPr="00D8436F" w:rsidRDefault="00897CE4" w:rsidP="00481000">
      <w:pPr>
        <w:rPr>
          <w:rFonts w:ascii="Arial" w:hAnsi="Arial" w:cs="Arial"/>
        </w:rPr>
      </w:pPr>
      <w:r w:rsidRPr="00D8436F">
        <w:rPr>
          <w:rFonts w:ascii="Arial" w:hAnsi="Arial" w:cs="Arial"/>
        </w:rPr>
        <w:tab/>
      </w:r>
      <w:r w:rsidR="00481000" w:rsidRPr="00D8436F">
        <w:rPr>
          <w:rFonts w:ascii="Arial" w:hAnsi="Arial" w:cs="Arial"/>
        </w:rPr>
        <w:t xml:space="preserve">I chose to use a method called Habitat Suitability Modeling (HSM) for this project, as it is a well-established approach for predicting how well an area can support a given species. This method is commonly used in conservation science, ecology, and land </w:t>
      </w:r>
      <w:r w:rsidR="00481000" w:rsidRPr="00D8436F">
        <w:rPr>
          <w:rFonts w:ascii="Arial" w:hAnsi="Arial" w:cs="Arial"/>
        </w:rPr>
        <w:lastRenderedPageBreak/>
        <w:t>management to guide decisions about where to focus monitoring, restoration, or control efforts.</w:t>
      </w:r>
    </w:p>
    <w:p w14:paraId="13AB9283" w14:textId="1E989E96" w:rsidR="00481000" w:rsidRPr="00D8436F" w:rsidRDefault="00481000" w:rsidP="00481000">
      <w:pPr>
        <w:rPr>
          <w:rFonts w:ascii="Arial" w:hAnsi="Arial" w:cs="Arial"/>
        </w:rPr>
      </w:pPr>
      <w:r w:rsidRPr="00D8436F">
        <w:rPr>
          <w:rFonts w:ascii="Arial" w:hAnsi="Arial" w:cs="Arial"/>
        </w:rPr>
        <w:t xml:space="preserve">Habitat Suitability Modeling works by identifying the key environmental conditions that a species needs to survive and </w:t>
      </w:r>
      <w:r w:rsidR="00D26C1C" w:rsidRPr="00D8436F">
        <w:rPr>
          <w:rFonts w:ascii="Arial" w:hAnsi="Arial" w:cs="Arial"/>
        </w:rPr>
        <w:t>thrive,</w:t>
      </w:r>
      <w:r w:rsidR="00194263" w:rsidRPr="00D8436F">
        <w:rPr>
          <w:rFonts w:ascii="Arial" w:hAnsi="Arial" w:cs="Arial"/>
        </w:rPr>
        <w:t xml:space="preserve"> </w:t>
      </w:r>
      <w:r w:rsidRPr="00D8436F">
        <w:rPr>
          <w:rFonts w:ascii="Arial" w:hAnsi="Arial" w:cs="Arial"/>
        </w:rPr>
        <w:t>such as soil type, moisture levels, temperature, land cover, and proximity to water. Once these factors are known, the model evaluates a geographic area to determine how suitable each part of it is for the species in question. The result is typically a map that highlights areas with higher or lower habitat suitability.</w:t>
      </w:r>
    </w:p>
    <w:p w14:paraId="7768A445" w14:textId="2215487E" w:rsidR="00897CE4" w:rsidRPr="00D8436F" w:rsidRDefault="00481000" w:rsidP="00EC6E3A">
      <w:pPr>
        <w:rPr>
          <w:rFonts w:ascii="Arial" w:hAnsi="Arial" w:cs="Arial"/>
        </w:rPr>
      </w:pPr>
      <w:r w:rsidRPr="00D8436F">
        <w:rPr>
          <w:rFonts w:ascii="Arial" w:hAnsi="Arial" w:cs="Arial"/>
        </w:rPr>
        <w:t>For this project, I applied HSM to assess the potential spread and establishment of Russian Olive in Missoula County. I built on prior work, including a 2017 study that modeled Russian Olive habitat in parts of eastern Montana, as well as the Montana Natural Heritage Program’s (MTNHP) statewide habitat suitability model. These sources helped inform which variables to include and guided my understanding of how Russian Olive responds to different environmental conditions in Montana.</w:t>
      </w:r>
    </w:p>
    <w:p w14:paraId="1F8B81F3" w14:textId="0E96CA89" w:rsidR="00EC6E3A" w:rsidRPr="00D8436F" w:rsidRDefault="00EC6E3A" w:rsidP="00481000">
      <w:pPr>
        <w:rPr>
          <w:rFonts w:ascii="Arial" w:hAnsi="Arial" w:cs="Arial"/>
        </w:rPr>
      </w:pPr>
      <w:r w:rsidRPr="00D8436F">
        <w:rPr>
          <w:rFonts w:ascii="Arial" w:hAnsi="Arial" w:cs="Arial"/>
        </w:rPr>
        <w:t>Selecting the appropriate environmental variables requires careful consideration. I drew on insights from Lesica (2012), who described the typical habitat of Russian Olive in Montana as including woodlands, thickets, riparian forests, and moist meadows around wetlands in plains and valleys. Russian Olive also tends to grow in soils with low to moderate soluble salt concentrations and exhibits some tolerance for saline conditions</w:t>
      </w:r>
      <w:r w:rsidRPr="00D8436F">
        <w:rPr>
          <w:rStyle w:val="EndnoteReference"/>
          <w:rFonts w:ascii="Arial" w:hAnsi="Arial" w:cs="Arial"/>
        </w:rPr>
        <w:endnoteReference w:id="3"/>
      </w:r>
      <w:r w:rsidRPr="00D8436F">
        <w:rPr>
          <w:rFonts w:ascii="Arial" w:hAnsi="Arial" w:cs="Arial"/>
        </w:rPr>
        <w:t>. Additionally, I referenced the MTNHP’s Maxent model, which used 22 statewide biotic and abiotic environmental layers. Their results highlighted the importance of several key variables, including:</w:t>
      </w:r>
    </w:p>
    <w:p w14:paraId="4BB08982" w14:textId="7472F42E"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Land Cover: </w:t>
      </w:r>
      <w:r w:rsidRPr="00D8436F">
        <w:rPr>
          <w:rFonts w:ascii="Arial" w:hAnsi="Arial" w:cs="Arial"/>
        </w:rPr>
        <w:t>Wetland Riparian, Introduced Vegetation, and Conifer Forests</w:t>
      </w:r>
    </w:p>
    <w:p w14:paraId="3B0F488E" w14:textId="7FB75A17"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Climate: </w:t>
      </w:r>
      <w:r w:rsidRPr="00D8436F">
        <w:rPr>
          <w:rFonts w:ascii="Arial" w:hAnsi="Arial" w:cs="Arial"/>
        </w:rPr>
        <w:t>Frost-free days, Degree Days, and Maximum Summer Temperature</w:t>
      </w:r>
    </w:p>
    <w:p w14:paraId="2DB119A1" w14:textId="046EA564"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Soil: </w:t>
      </w:r>
      <w:r w:rsidRPr="00D8436F">
        <w:rPr>
          <w:rFonts w:ascii="Arial" w:hAnsi="Arial" w:cs="Arial"/>
        </w:rPr>
        <w:t>Soil pH and Bulk Density.</w:t>
      </w:r>
    </w:p>
    <w:p w14:paraId="78520F67" w14:textId="12EA84FB" w:rsidR="0011067E" w:rsidRPr="00D8436F" w:rsidRDefault="00EC6E3A" w:rsidP="00481000">
      <w:pPr>
        <w:rPr>
          <w:rFonts w:ascii="Arial" w:hAnsi="Arial" w:cs="Arial"/>
          <w:b/>
          <w:bCs/>
        </w:rPr>
      </w:pPr>
      <w:r w:rsidRPr="00D8436F">
        <w:rPr>
          <w:rFonts w:ascii="Arial" w:hAnsi="Arial" w:cs="Arial"/>
        </w:rPr>
        <w:t xml:space="preserve">To gather the necessary data, I used the Montana Spatial Data Infrastructure (MSDI) and ArcGIS. Below is an overview of the environmental variables I incorporated into my model: </w:t>
      </w:r>
    </w:p>
    <w:p w14:paraId="1C8D0DA1" w14:textId="4C48DEF4" w:rsidR="00EC6E3A" w:rsidRPr="00D8436F" w:rsidRDefault="00EC6E3A" w:rsidP="00EC6E3A">
      <w:pPr>
        <w:rPr>
          <w:rFonts w:ascii="Arial" w:hAnsi="Arial" w:cs="Arial"/>
          <w:b/>
          <w:bCs/>
        </w:rPr>
      </w:pPr>
      <w:r w:rsidRPr="00D8436F">
        <w:rPr>
          <w:rFonts w:ascii="Arial" w:hAnsi="Arial" w:cs="Arial"/>
          <w:b/>
          <w:bCs/>
        </w:rPr>
        <w:t>1. Land Cover</w:t>
      </w:r>
    </w:p>
    <w:p w14:paraId="5D12FFF8" w14:textId="77777777" w:rsidR="00194263" w:rsidRPr="00D8436F" w:rsidRDefault="00194263" w:rsidP="00194263">
      <w:pPr>
        <w:rPr>
          <w:rFonts w:ascii="Arial" w:hAnsi="Arial" w:cs="Arial"/>
        </w:rPr>
      </w:pPr>
      <w:r w:rsidRPr="00D8436F">
        <w:rPr>
          <w:rFonts w:ascii="Arial" w:hAnsi="Arial" w:cs="Arial"/>
          <w:b/>
          <w:bCs/>
        </w:rPr>
        <w:t>Land cover level</w:t>
      </w:r>
      <w:r w:rsidRPr="00D8436F">
        <w:rPr>
          <w:rFonts w:ascii="Arial" w:hAnsi="Arial" w:cs="Arial"/>
        </w:rPr>
        <w:t xml:space="preserve"> refers to the amount of detail used to classify the types of land and vegetation across a landscape. Land cover data is typically organized into multiple levels, with each level representing a different degree of classification detail. In this project, land cover is mapped at a 30-meter resolution, meaning each pixel on the map represents a 30x30 meter area. The classification system is broken down into three levels:</w:t>
      </w:r>
    </w:p>
    <w:p w14:paraId="3CF2ABBB" w14:textId="77777777" w:rsidR="00194263" w:rsidRPr="00D8436F" w:rsidRDefault="00194263" w:rsidP="00194263">
      <w:pPr>
        <w:numPr>
          <w:ilvl w:val="0"/>
          <w:numId w:val="13"/>
        </w:numPr>
        <w:rPr>
          <w:rFonts w:ascii="Arial" w:hAnsi="Arial" w:cs="Arial"/>
        </w:rPr>
      </w:pPr>
      <w:r w:rsidRPr="00D8436F">
        <w:rPr>
          <w:rFonts w:ascii="Arial" w:hAnsi="Arial" w:cs="Arial"/>
          <w:b/>
          <w:bCs/>
        </w:rPr>
        <w:lastRenderedPageBreak/>
        <w:t>Level 1:</w:t>
      </w:r>
      <w:r w:rsidRPr="00D8436F">
        <w:rPr>
          <w:rFonts w:ascii="Arial" w:hAnsi="Arial" w:cs="Arial"/>
        </w:rPr>
        <w:t xml:space="preserve"> Broad categories that group land into major ecological or human use types (8 classes total). Examples include Forest and Woodland Systems, Grassland Systems, Human Land Use, and Open Water/Wetlands.</w:t>
      </w:r>
    </w:p>
    <w:p w14:paraId="44B2E838" w14:textId="77777777" w:rsidR="00194263" w:rsidRPr="00D8436F" w:rsidRDefault="00194263" w:rsidP="00194263">
      <w:pPr>
        <w:numPr>
          <w:ilvl w:val="0"/>
          <w:numId w:val="13"/>
        </w:numPr>
        <w:rPr>
          <w:rFonts w:ascii="Arial" w:hAnsi="Arial" w:cs="Arial"/>
        </w:rPr>
      </w:pPr>
      <w:r w:rsidRPr="00D8436F">
        <w:rPr>
          <w:rFonts w:ascii="Arial" w:hAnsi="Arial" w:cs="Arial"/>
          <w:b/>
          <w:bCs/>
        </w:rPr>
        <w:t>Level 2:</w:t>
      </w:r>
      <w:r w:rsidRPr="00D8436F">
        <w:rPr>
          <w:rFonts w:ascii="Arial" w:hAnsi="Arial" w:cs="Arial"/>
        </w:rPr>
        <w:t xml:space="preserve"> A more detailed breakdown, with 27 classes. This level adds ecological nuance while still maintaining manageability for modeling purposes.</w:t>
      </w:r>
    </w:p>
    <w:p w14:paraId="1E838A88" w14:textId="77777777" w:rsidR="00194263" w:rsidRPr="00D8436F" w:rsidRDefault="00194263" w:rsidP="00194263">
      <w:pPr>
        <w:numPr>
          <w:ilvl w:val="0"/>
          <w:numId w:val="13"/>
        </w:numPr>
        <w:rPr>
          <w:rFonts w:ascii="Arial" w:hAnsi="Arial" w:cs="Arial"/>
        </w:rPr>
      </w:pPr>
      <w:r w:rsidRPr="00D8436F">
        <w:rPr>
          <w:rFonts w:ascii="Arial" w:hAnsi="Arial" w:cs="Arial"/>
          <w:b/>
          <w:bCs/>
        </w:rPr>
        <w:t>Level 3:</w:t>
      </w:r>
      <w:r w:rsidRPr="00D8436F">
        <w:rPr>
          <w:rFonts w:ascii="Arial" w:hAnsi="Arial" w:cs="Arial"/>
        </w:rPr>
        <w:t xml:space="preserve"> The most detailed level, where each pixel is assigned a highly specific classification, often down to </w:t>
      </w:r>
      <w:proofErr w:type="gramStart"/>
      <w:r w:rsidRPr="00D8436F">
        <w:rPr>
          <w:rFonts w:ascii="Arial" w:hAnsi="Arial" w:cs="Arial"/>
        </w:rPr>
        <w:t>particular vegetation</w:t>
      </w:r>
      <w:proofErr w:type="gramEnd"/>
      <w:r w:rsidRPr="00D8436F">
        <w:rPr>
          <w:rFonts w:ascii="Arial" w:hAnsi="Arial" w:cs="Arial"/>
        </w:rPr>
        <w:t xml:space="preserve"> communities or land uses.</w:t>
      </w:r>
    </w:p>
    <w:p w14:paraId="3766433F" w14:textId="77777777" w:rsidR="00194263" w:rsidRPr="00D8436F" w:rsidRDefault="00194263" w:rsidP="00194263">
      <w:pPr>
        <w:rPr>
          <w:rFonts w:ascii="Arial" w:hAnsi="Arial" w:cs="Arial"/>
        </w:rPr>
      </w:pPr>
      <w:r w:rsidRPr="00D8436F">
        <w:rPr>
          <w:rFonts w:ascii="Arial" w:hAnsi="Arial" w:cs="Arial"/>
        </w:rPr>
        <w:t>For this project, I used Level 2 land cover classifications. This level strikes a good balance by providing enough ecological detail to support accurate modeling, while avoiding the complexity and potential overfitting that can come with Level 3 data. This approach also aligns with the methodology used in the MTNHP statewide habitat suitability model, ensuring consistency with previous research.</w:t>
      </w:r>
    </w:p>
    <w:p w14:paraId="1D0C652D" w14:textId="77777777" w:rsidR="00EC6E3A" w:rsidRPr="00D8436F" w:rsidRDefault="00EC6E3A" w:rsidP="00EC6E3A">
      <w:pPr>
        <w:rPr>
          <w:rFonts w:ascii="Arial" w:hAnsi="Arial" w:cs="Arial"/>
          <w:b/>
          <w:bCs/>
        </w:rPr>
      </w:pPr>
      <w:r w:rsidRPr="00D8436F">
        <w:rPr>
          <w:rFonts w:ascii="Arial" w:hAnsi="Arial" w:cs="Arial"/>
          <w:b/>
          <w:bCs/>
        </w:rPr>
        <w:t>2. Climate Data</w:t>
      </w:r>
    </w:p>
    <w:p w14:paraId="7F922D92" w14:textId="77777777" w:rsidR="00EC6E3A" w:rsidRPr="00D8436F" w:rsidRDefault="00EC6E3A" w:rsidP="00481000">
      <w:pPr>
        <w:rPr>
          <w:rFonts w:ascii="Arial" w:hAnsi="Arial" w:cs="Arial"/>
        </w:rPr>
      </w:pPr>
      <w:r w:rsidRPr="00D8436F">
        <w:rPr>
          <w:rFonts w:ascii="Arial" w:hAnsi="Arial" w:cs="Arial"/>
        </w:rPr>
        <w:t xml:space="preserve">Climate data was sourced from the </w:t>
      </w:r>
      <w:r w:rsidRPr="00D8436F">
        <w:rPr>
          <w:rFonts w:ascii="Arial" w:hAnsi="Arial" w:cs="Arial"/>
          <w:b/>
          <w:bCs/>
        </w:rPr>
        <w:t>Montana Climate Office</w:t>
      </w:r>
      <w:r w:rsidRPr="00D8436F">
        <w:rPr>
          <w:rFonts w:ascii="Arial" w:hAnsi="Arial" w:cs="Arial"/>
        </w:rPr>
        <w:t>, and the key variables I included are:</w:t>
      </w:r>
    </w:p>
    <w:p w14:paraId="25EB47C5" w14:textId="77777777" w:rsidR="00EC6E3A" w:rsidRPr="00D8436F" w:rsidRDefault="00EC6E3A" w:rsidP="00EC6E3A">
      <w:pPr>
        <w:numPr>
          <w:ilvl w:val="0"/>
          <w:numId w:val="6"/>
        </w:numPr>
        <w:rPr>
          <w:rFonts w:ascii="Arial" w:hAnsi="Arial" w:cs="Arial"/>
        </w:rPr>
      </w:pPr>
      <w:r w:rsidRPr="00D8436F">
        <w:rPr>
          <w:rFonts w:ascii="Arial" w:hAnsi="Arial" w:cs="Arial"/>
          <w:b/>
          <w:bCs/>
        </w:rPr>
        <w:t>Frost-Free Days:</w:t>
      </w:r>
      <w:r w:rsidRPr="00D8436F">
        <w:rPr>
          <w:rFonts w:ascii="Arial" w:hAnsi="Arial" w:cs="Arial"/>
        </w:rPr>
        <w:t xml:space="preserve"> Estimated number of days without frost (daily minimum temperature &gt; 32°F).</w:t>
      </w:r>
    </w:p>
    <w:p w14:paraId="4E2D06E4" w14:textId="77777777" w:rsidR="00EC6E3A" w:rsidRPr="00D8436F" w:rsidRDefault="00EC6E3A" w:rsidP="00EC6E3A">
      <w:pPr>
        <w:numPr>
          <w:ilvl w:val="0"/>
          <w:numId w:val="6"/>
        </w:numPr>
        <w:rPr>
          <w:rFonts w:ascii="Arial" w:hAnsi="Arial" w:cs="Arial"/>
        </w:rPr>
      </w:pPr>
      <w:r w:rsidRPr="00D8436F">
        <w:rPr>
          <w:rFonts w:ascii="Arial" w:hAnsi="Arial" w:cs="Arial"/>
          <w:b/>
          <w:bCs/>
        </w:rPr>
        <w:t>Relative Effective Annual Precipitation (REAP):</w:t>
      </w:r>
      <w:r w:rsidRPr="00D8436F">
        <w:rPr>
          <w:rFonts w:ascii="Arial" w:hAnsi="Arial" w:cs="Arial"/>
        </w:rPr>
        <w:t xml:space="preserve"> 30-year precipitation data adjusted for slope and aspect.</w:t>
      </w:r>
    </w:p>
    <w:p w14:paraId="0CD1905C" w14:textId="344795D4" w:rsidR="00EC6E3A" w:rsidRPr="00D8436F" w:rsidRDefault="00EC6E3A" w:rsidP="00E84441">
      <w:pPr>
        <w:numPr>
          <w:ilvl w:val="0"/>
          <w:numId w:val="6"/>
        </w:numPr>
        <w:rPr>
          <w:rFonts w:ascii="Arial" w:hAnsi="Arial" w:cs="Arial"/>
        </w:rPr>
      </w:pPr>
      <w:r w:rsidRPr="00D8436F">
        <w:rPr>
          <w:rFonts w:ascii="Arial" w:hAnsi="Arial" w:cs="Arial"/>
          <w:b/>
          <w:bCs/>
        </w:rPr>
        <w:t>Precipitation:</w:t>
      </w:r>
      <w:r w:rsidRPr="00D8436F">
        <w:rPr>
          <w:rFonts w:ascii="Arial" w:hAnsi="Arial" w:cs="Arial"/>
        </w:rPr>
        <w:t xml:space="preserve"> Mean annual precipitation (mm) for the 1991–2020 period.</w:t>
      </w:r>
    </w:p>
    <w:p w14:paraId="5E9BCF85" w14:textId="77777777" w:rsidR="00EC6E3A" w:rsidRPr="00D8436F" w:rsidRDefault="00EC6E3A" w:rsidP="00EC6E3A">
      <w:pPr>
        <w:numPr>
          <w:ilvl w:val="0"/>
          <w:numId w:val="6"/>
        </w:numPr>
        <w:rPr>
          <w:rFonts w:ascii="Arial" w:hAnsi="Arial" w:cs="Arial"/>
        </w:rPr>
      </w:pPr>
      <w:r w:rsidRPr="00D8436F">
        <w:rPr>
          <w:rFonts w:ascii="Arial" w:hAnsi="Arial" w:cs="Arial"/>
          <w:b/>
          <w:bCs/>
        </w:rPr>
        <w:t>Maximum/Minimum Temperature:</w:t>
      </w:r>
      <w:r w:rsidRPr="00D8436F">
        <w:rPr>
          <w:rFonts w:ascii="Arial" w:hAnsi="Arial" w:cs="Arial"/>
        </w:rPr>
        <w:t xml:space="preserve"> Mean maximum and minimum temperatures (°C) in July and January, respectively.</w:t>
      </w:r>
    </w:p>
    <w:p w14:paraId="74950667" w14:textId="77777777" w:rsidR="00EC6E3A" w:rsidRPr="00D8436F" w:rsidRDefault="00EC6E3A" w:rsidP="00EC6E3A">
      <w:pPr>
        <w:rPr>
          <w:rFonts w:ascii="Arial" w:hAnsi="Arial" w:cs="Arial"/>
          <w:b/>
          <w:bCs/>
        </w:rPr>
      </w:pPr>
      <w:r w:rsidRPr="00D8436F">
        <w:rPr>
          <w:rFonts w:ascii="Arial" w:hAnsi="Arial" w:cs="Arial"/>
          <w:b/>
          <w:bCs/>
        </w:rPr>
        <w:t>3. Soil Data</w:t>
      </w:r>
    </w:p>
    <w:p w14:paraId="14239981" w14:textId="77777777" w:rsidR="00EC6E3A" w:rsidRPr="00D8436F" w:rsidRDefault="00EC6E3A" w:rsidP="00481000">
      <w:pPr>
        <w:rPr>
          <w:rFonts w:ascii="Arial" w:hAnsi="Arial" w:cs="Arial"/>
        </w:rPr>
      </w:pPr>
      <w:r w:rsidRPr="00D8436F">
        <w:rPr>
          <w:rFonts w:ascii="Arial" w:hAnsi="Arial" w:cs="Arial"/>
        </w:rPr>
        <w:t>Soil variables were selected based on their relevance to Russian Olive’s growth preferences:</w:t>
      </w:r>
    </w:p>
    <w:p w14:paraId="34C4958C" w14:textId="77777777" w:rsidR="00EC6E3A" w:rsidRPr="00D8436F" w:rsidRDefault="00EC6E3A" w:rsidP="00EC6E3A">
      <w:pPr>
        <w:numPr>
          <w:ilvl w:val="0"/>
          <w:numId w:val="7"/>
        </w:numPr>
        <w:rPr>
          <w:rFonts w:ascii="Arial" w:hAnsi="Arial" w:cs="Arial"/>
        </w:rPr>
      </w:pPr>
      <w:r w:rsidRPr="00D8436F">
        <w:rPr>
          <w:rFonts w:ascii="Arial" w:hAnsi="Arial" w:cs="Arial"/>
          <w:b/>
          <w:bCs/>
        </w:rPr>
        <w:t>Soil pH:</w:t>
      </w:r>
      <w:r w:rsidRPr="00D8436F">
        <w:rPr>
          <w:rFonts w:ascii="Arial" w:hAnsi="Arial" w:cs="Arial"/>
        </w:rPr>
        <w:t xml:space="preserve"> pH of the topsoil layer (0–5 cm depth).</w:t>
      </w:r>
    </w:p>
    <w:p w14:paraId="74A9F1B9" w14:textId="77777777" w:rsidR="00EC6E3A" w:rsidRPr="00D8436F" w:rsidRDefault="00EC6E3A" w:rsidP="00EC6E3A">
      <w:pPr>
        <w:numPr>
          <w:ilvl w:val="0"/>
          <w:numId w:val="7"/>
        </w:numPr>
        <w:rPr>
          <w:rFonts w:ascii="Arial" w:hAnsi="Arial" w:cs="Arial"/>
        </w:rPr>
      </w:pPr>
      <w:r w:rsidRPr="00D8436F">
        <w:rPr>
          <w:rFonts w:ascii="Arial" w:hAnsi="Arial" w:cs="Arial"/>
          <w:b/>
          <w:bCs/>
        </w:rPr>
        <w:t>Bulk Density:</w:t>
      </w:r>
      <w:r w:rsidRPr="00D8436F">
        <w:rPr>
          <w:rFonts w:ascii="Arial" w:hAnsi="Arial" w:cs="Arial"/>
        </w:rPr>
        <w:t xml:space="preserve"> Mass of the topsoil layer (0–5 cm depth).</w:t>
      </w:r>
    </w:p>
    <w:p w14:paraId="36AB4C8E" w14:textId="07A947E5" w:rsidR="00EC6E3A" w:rsidRPr="00D8436F" w:rsidRDefault="00EC6E3A" w:rsidP="00481000">
      <w:pPr>
        <w:rPr>
          <w:rFonts w:ascii="Arial" w:hAnsi="Arial" w:cs="Arial"/>
        </w:rPr>
      </w:pPr>
      <w:r w:rsidRPr="00D8436F">
        <w:rPr>
          <w:rFonts w:ascii="Arial" w:hAnsi="Arial" w:cs="Arial"/>
        </w:rPr>
        <w:t xml:space="preserve">By incorporating these variables, </w:t>
      </w:r>
      <w:commentRangeStart w:id="7"/>
      <w:r w:rsidRPr="00D8436F">
        <w:rPr>
          <w:rFonts w:ascii="Arial" w:hAnsi="Arial" w:cs="Arial"/>
        </w:rPr>
        <w:t>I aim</w:t>
      </w:r>
      <w:r w:rsidR="00194263" w:rsidRPr="00D8436F">
        <w:rPr>
          <w:rFonts w:ascii="Arial" w:hAnsi="Arial" w:cs="Arial"/>
        </w:rPr>
        <w:t>ed</w:t>
      </w:r>
      <w:r w:rsidRPr="00D8436F">
        <w:rPr>
          <w:rFonts w:ascii="Arial" w:hAnsi="Arial" w:cs="Arial"/>
        </w:rPr>
        <w:t xml:space="preserve"> to create a robust </w:t>
      </w:r>
      <w:commentRangeEnd w:id="7"/>
      <w:r w:rsidR="005B6479" w:rsidRPr="00D8436F">
        <w:rPr>
          <w:rStyle w:val="CommentReference"/>
          <w:rFonts w:ascii="Arial" w:hAnsi="Arial" w:cs="Arial"/>
        </w:rPr>
        <w:commentReference w:id="7"/>
      </w:r>
      <w:r w:rsidRPr="00D8436F">
        <w:rPr>
          <w:rFonts w:ascii="Arial" w:hAnsi="Arial" w:cs="Arial"/>
        </w:rPr>
        <w:t>model that reflects the environmental conditions most conducive to Russian Olive’s spread in Missoula County.</w:t>
      </w:r>
      <w:r w:rsidR="007D68D1" w:rsidRPr="00D8436F">
        <w:rPr>
          <w:rFonts w:ascii="Arial" w:hAnsi="Arial" w:cs="Arial"/>
        </w:rPr>
        <w:t xml:space="preserve"> A detailed table summarizing these variables and the corresponding sources can be found in Appendix </w:t>
      </w:r>
      <w:r w:rsidR="00CF0220" w:rsidRPr="00D8436F">
        <w:rPr>
          <w:rFonts w:ascii="Arial" w:hAnsi="Arial" w:cs="Arial"/>
        </w:rPr>
        <w:t>A</w:t>
      </w:r>
      <w:r w:rsidR="007D68D1" w:rsidRPr="00D8436F">
        <w:rPr>
          <w:rFonts w:ascii="Arial" w:hAnsi="Arial" w:cs="Arial"/>
        </w:rPr>
        <w:t>.</w:t>
      </w:r>
    </w:p>
    <w:p w14:paraId="6BFFC6C4" w14:textId="1C67678B" w:rsidR="0071621D" w:rsidRPr="00D8436F" w:rsidRDefault="0071621D" w:rsidP="0071621D">
      <w:pPr>
        <w:pStyle w:val="Heading2"/>
        <w:numPr>
          <w:ilvl w:val="1"/>
          <w:numId w:val="8"/>
        </w:numPr>
        <w:rPr>
          <w:rFonts w:ascii="Arial" w:hAnsi="Arial" w:cs="Arial"/>
        </w:rPr>
      </w:pPr>
      <w:bookmarkStart w:id="8" w:name="_Toc197005123"/>
      <w:r w:rsidRPr="00D8436F">
        <w:rPr>
          <w:rFonts w:ascii="Arial" w:hAnsi="Arial" w:cs="Arial"/>
        </w:rPr>
        <w:lastRenderedPageBreak/>
        <w:t>Data Sources</w:t>
      </w:r>
      <w:bookmarkEnd w:id="8"/>
    </w:p>
    <w:p w14:paraId="273A4AD7" w14:textId="3FB81923" w:rsidR="00956B72" w:rsidRPr="00D8436F" w:rsidRDefault="00956B72" w:rsidP="00CF33AB">
      <w:pPr>
        <w:ind w:firstLine="360"/>
        <w:rPr>
          <w:rFonts w:ascii="Arial" w:hAnsi="Arial" w:cs="Arial"/>
        </w:rPr>
      </w:pPr>
      <w:r w:rsidRPr="00D8436F">
        <w:rPr>
          <w:rFonts w:ascii="Arial" w:hAnsi="Arial" w:cs="Arial"/>
        </w:rPr>
        <w:t xml:space="preserve">I used two distinct datasets for this model, both representing locations in Missoula County where Russian Olive has been observed, commonly referred to as </w:t>
      </w:r>
      <w:r w:rsidRPr="00D8436F">
        <w:rPr>
          <w:rFonts w:ascii="Arial" w:hAnsi="Arial" w:cs="Arial"/>
          <w:b/>
          <w:bCs/>
        </w:rPr>
        <w:t>presence points</w:t>
      </w:r>
      <w:r w:rsidRPr="00D8436F">
        <w:rPr>
          <w:rFonts w:ascii="Arial" w:hAnsi="Arial" w:cs="Arial"/>
        </w:rPr>
        <w:t xml:space="preserve">. The first dataset, provided by the Missoula County Ecology Extension, consists of field survey data collected during the past year (2023–2024). I consider this dataset to be the more </w:t>
      </w:r>
      <w:r w:rsidR="00D26C1C" w:rsidRPr="00D8436F">
        <w:rPr>
          <w:rFonts w:ascii="Arial" w:hAnsi="Arial" w:cs="Arial"/>
        </w:rPr>
        <w:t>dependable</w:t>
      </w:r>
      <w:r w:rsidRPr="00D8436F">
        <w:rPr>
          <w:rFonts w:ascii="Arial" w:hAnsi="Arial" w:cs="Arial"/>
        </w:rPr>
        <w:t xml:space="preserve"> of the two, as each observation has been verified through direct fieldwork.</w:t>
      </w:r>
    </w:p>
    <w:p w14:paraId="13F00AC4" w14:textId="0255F48C" w:rsidR="00956B72" w:rsidRPr="00D8436F" w:rsidRDefault="00956B72" w:rsidP="00956B72">
      <w:pPr>
        <w:rPr>
          <w:rFonts w:ascii="Arial" w:hAnsi="Arial" w:cs="Arial"/>
        </w:rPr>
      </w:pPr>
      <w:r w:rsidRPr="00D8436F">
        <w:rPr>
          <w:rFonts w:ascii="Arial" w:hAnsi="Arial" w:cs="Arial"/>
        </w:rPr>
        <w:t>In addition to latitude and longitude coordinates, this dataset includes valuable contextual information, such as "Woody Growth" (indicating the plant’s growth stage) and "Woody Setting" (describing the surrounding environment). These additional attributes provide insight into the ecological conditions where Russian Olive is currently growing, which enhances the quality and interpretability of the habitat suitability model.</w:t>
      </w:r>
    </w:p>
    <w:p w14:paraId="311B1B3C" w14:textId="428CDA92" w:rsidR="0011067E" w:rsidRPr="00D8436F" w:rsidRDefault="00CF4F25" w:rsidP="00481000">
      <w:pPr>
        <w:rPr>
          <w:rFonts w:ascii="Arial" w:hAnsi="Arial" w:cs="Arial"/>
        </w:rPr>
      </w:pPr>
      <w:r w:rsidRPr="00D8436F">
        <w:rPr>
          <w:rFonts w:ascii="Arial" w:hAnsi="Arial" w:cs="Arial"/>
        </w:rPr>
        <w:t xml:space="preserve">The second dataset comes from the Montana Natural Heritage Program (MTNHP), which aggregates data from surveys, </w:t>
      </w:r>
      <w:proofErr w:type="spellStart"/>
      <w:r w:rsidRPr="00D8436F">
        <w:rPr>
          <w:rFonts w:ascii="Arial" w:hAnsi="Arial" w:cs="Arial"/>
        </w:rPr>
        <w:t>iNaturalist</w:t>
      </w:r>
      <w:proofErr w:type="spellEnd"/>
      <w:r w:rsidRPr="00D8436F">
        <w:rPr>
          <w:rFonts w:ascii="Arial" w:hAnsi="Arial" w:cs="Arial"/>
        </w:rPr>
        <w:t xml:space="preserve"> users, and other sources. While this </w:t>
      </w:r>
      <w:proofErr w:type="gramStart"/>
      <w:r w:rsidRPr="00D8436F">
        <w:rPr>
          <w:rFonts w:ascii="Arial" w:hAnsi="Arial" w:cs="Arial"/>
        </w:rPr>
        <w:t>dataset</w:t>
      </w:r>
      <w:proofErr w:type="gramEnd"/>
      <w:r w:rsidRPr="00D8436F">
        <w:rPr>
          <w:rFonts w:ascii="Arial" w:hAnsi="Arial" w:cs="Arial"/>
        </w:rPr>
        <w:t xml:space="preserve"> is less </w:t>
      </w:r>
      <w:r w:rsidR="00D26C1C" w:rsidRPr="00D8436F">
        <w:rPr>
          <w:rFonts w:ascii="Arial" w:hAnsi="Arial" w:cs="Arial"/>
        </w:rPr>
        <w:t>dependable</w:t>
      </w:r>
      <w:r w:rsidRPr="00D8436F">
        <w:rPr>
          <w:rFonts w:ascii="Arial" w:hAnsi="Arial" w:cs="Arial"/>
        </w:rPr>
        <w:t xml:space="preserve"> due to the number of 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D8436F" w:rsidRDefault="0071621D" w:rsidP="0071621D">
      <w:pPr>
        <w:pStyle w:val="Heading2"/>
        <w:numPr>
          <w:ilvl w:val="1"/>
          <w:numId w:val="8"/>
        </w:numPr>
        <w:rPr>
          <w:rFonts w:ascii="Arial" w:hAnsi="Arial" w:cs="Arial"/>
        </w:rPr>
      </w:pPr>
      <w:bookmarkStart w:id="9" w:name="_Toc197005124"/>
      <w:commentRangeStart w:id="10"/>
      <w:r w:rsidRPr="00D8436F">
        <w:rPr>
          <w:rFonts w:ascii="Arial" w:hAnsi="Arial" w:cs="Arial"/>
        </w:rPr>
        <w:t>Data Cleaning and Integration</w:t>
      </w:r>
      <w:commentRangeEnd w:id="10"/>
      <w:r w:rsidR="00EC7997">
        <w:rPr>
          <w:rStyle w:val="CommentReference"/>
          <w:rFonts w:asciiTheme="minorHAnsi" w:eastAsiaTheme="minorHAnsi" w:hAnsiTheme="minorHAnsi" w:cstheme="minorBidi"/>
          <w:color w:val="auto"/>
        </w:rPr>
        <w:commentReference w:id="10"/>
      </w:r>
      <w:bookmarkEnd w:id="9"/>
    </w:p>
    <w:p w14:paraId="5AD5825B" w14:textId="449F1A73" w:rsidR="00916631" w:rsidRPr="00D8436F" w:rsidRDefault="00916631" w:rsidP="00916631">
      <w:pPr>
        <w:ind w:firstLine="720"/>
        <w:rPr>
          <w:rFonts w:ascii="Arial" w:hAnsi="Arial" w:cs="Arial"/>
        </w:rPr>
      </w:pPr>
      <w:r w:rsidRPr="00D8436F">
        <w:rPr>
          <w:rFonts w:ascii="Arial" w:hAnsi="Arial" w:cs="Arial"/>
        </w:rPr>
        <w:t xml:space="preserve">There are several ways to combine datasets like these, either programmatically in R or Python, or using GIS software such as ArcGIS. For this project, I chose to use ArcGIS because it offered a more streamlined and efficient workflow for preparing and integrating spatial data. ArcGIS made it easy to combine and manipulate both </w:t>
      </w:r>
      <w:proofErr w:type="gramStart"/>
      <w:r w:rsidRPr="00D8436F">
        <w:rPr>
          <w:rFonts w:ascii="Arial" w:hAnsi="Arial" w:cs="Arial"/>
        </w:rPr>
        <w:t>presence</w:t>
      </w:r>
      <w:proofErr w:type="gramEnd"/>
      <w:r w:rsidRPr="00D8436F">
        <w:rPr>
          <w:rFonts w:ascii="Arial" w:hAnsi="Arial" w:cs="Arial"/>
        </w:rPr>
        <w:t xml:space="preserve"> point datasets using built-in geoprocessing tools, without needing to write custom code.</w:t>
      </w:r>
    </w:p>
    <w:p w14:paraId="4A3F9BDA" w14:textId="77777777" w:rsidR="00916631" w:rsidRPr="00D8436F" w:rsidRDefault="00916631" w:rsidP="00916631">
      <w:pPr>
        <w:rPr>
          <w:rFonts w:ascii="Arial" w:hAnsi="Arial" w:cs="Arial"/>
        </w:rPr>
      </w:pPr>
      <w:r w:rsidRPr="00D8436F">
        <w:rPr>
          <w:rFonts w:ascii="Arial" w:hAnsi="Arial" w:cs="Arial"/>
        </w:rPr>
        <w:t>Additionally, ArcGIS simplified the process of importing environmental raster layers and extracting values at each presence point location. This avoided the need to switch between platforms or reformat data, helping to maintain consistency and reduce the potential for errors during data transfer. Overall, using ArcGIS allowed me to complete the data preparation phase more efficiently and with greater confidence in the spatial accuracy of the results.</w:t>
      </w:r>
    </w:p>
    <w:p w14:paraId="3E44295E" w14:textId="533242F5" w:rsidR="00D831D6" w:rsidRPr="00D8436F" w:rsidRDefault="00D831D6" w:rsidP="00916631">
      <w:pPr>
        <w:rPr>
          <w:rFonts w:ascii="Arial" w:hAnsi="Arial" w:cs="Arial"/>
        </w:rPr>
      </w:pPr>
      <w:r w:rsidRPr="00D8436F">
        <w:rPr>
          <w:rFonts w:ascii="Arial" w:hAnsi="Arial" w:cs="Arial"/>
        </w:rPr>
        <w:t>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800 meters, as recommended in the MTNHP model.</w:t>
      </w:r>
    </w:p>
    <w:p w14:paraId="78364634" w14:textId="77777777" w:rsidR="00916631" w:rsidRPr="00D8436F" w:rsidRDefault="00916631" w:rsidP="00916631">
      <w:pPr>
        <w:rPr>
          <w:rFonts w:ascii="Arial" w:hAnsi="Arial" w:cs="Arial"/>
        </w:rPr>
      </w:pPr>
      <w:r w:rsidRPr="00D8436F">
        <w:rPr>
          <w:rFonts w:ascii="Arial" w:hAnsi="Arial" w:cs="Arial"/>
        </w:rPr>
        <w:lastRenderedPageBreak/>
        <w:t xml:space="preserve">To preserve the integrity of both datasets, I used the </w:t>
      </w:r>
      <w:r w:rsidRPr="00D8436F">
        <w:rPr>
          <w:rFonts w:ascii="Arial" w:hAnsi="Arial" w:cs="Arial"/>
          <w:b/>
          <w:bCs/>
        </w:rPr>
        <w:t>Append</w:t>
      </w:r>
      <w:r w:rsidRPr="00D8436F">
        <w:rPr>
          <w:rFonts w:ascii="Arial" w:hAnsi="Arial" w:cs="Arial"/>
        </w:rPr>
        <w:t xml:space="preserve"> tool in ArcGIS, which allowed me to merge the two while retaining all relevant attribute fields from the MTNHP dataset. I also addressed overlapping points between the datasets by using the </w:t>
      </w:r>
      <w:r w:rsidRPr="00D8436F">
        <w:rPr>
          <w:rFonts w:ascii="Arial" w:hAnsi="Arial" w:cs="Arial"/>
          <w:b/>
          <w:bCs/>
        </w:rPr>
        <w:t>Near</w:t>
      </w:r>
      <w:r w:rsidRPr="00D8436F">
        <w:rPr>
          <w:rFonts w:ascii="Arial" w:hAnsi="Arial" w:cs="Arial"/>
        </w:rPr>
        <w:t xml:space="preserve"> tool in ArcGIS. This tool helped identify points located within a user-defined distance of one another, allowing me to randomly select one point from each overlapping pair to avoid duplication.</w:t>
      </w:r>
    </w:p>
    <w:p w14:paraId="6581E9BD" w14:textId="530E7ED4" w:rsidR="00401DA0" w:rsidRPr="00D8436F" w:rsidRDefault="00401DA0" w:rsidP="00401DA0">
      <w:pPr>
        <w:rPr>
          <w:rFonts w:ascii="Arial" w:hAnsi="Arial" w:cs="Arial"/>
        </w:rPr>
      </w:pPr>
      <w:r w:rsidRPr="00D8436F">
        <w:rPr>
          <w:rFonts w:ascii="Arial" w:hAnsi="Arial" w:cs="Arial"/>
        </w:rPr>
        <w:t xml:space="preserve">Next, the combined dataset only includes points where Russian Olive is present. While some modeling techniques, like Maxent, are specifically designed to work with presence-only data, my random forest model requires both presence and absence data to function effectively. Because true absence data, confirmed locations where Russian Olive does </w:t>
      </w:r>
      <w:r w:rsidRPr="00D8436F">
        <w:rPr>
          <w:rFonts w:ascii="Arial" w:hAnsi="Arial" w:cs="Arial"/>
          <w:i/>
          <w:iCs/>
        </w:rPr>
        <w:t>not</w:t>
      </w:r>
      <w:r w:rsidRPr="00D8436F">
        <w:rPr>
          <w:rFonts w:ascii="Arial" w:hAnsi="Arial" w:cs="Arial"/>
        </w:rPr>
        <w:t xml:space="preserve"> occur, can be hard to come by, I used </w:t>
      </w:r>
      <w:r w:rsidRPr="00D8436F">
        <w:rPr>
          <w:rFonts w:ascii="Arial" w:hAnsi="Arial" w:cs="Arial"/>
          <w:b/>
          <w:bCs/>
        </w:rPr>
        <w:t>pseudo-absence points</w:t>
      </w:r>
      <w:r w:rsidRPr="00D8436F">
        <w:rPr>
          <w:rFonts w:ascii="Arial" w:hAnsi="Arial" w:cs="Arial"/>
        </w:rPr>
        <w:t xml:space="preserve"> instead.</w:t>
      </w:r>
    </w:p>
    <w:p w14:paraId="43F0D446" w14:textId="77777777" w:rsidR="00401DA0" w:rsidRPr="00D8436F" w:rsidRDefault="00401DA0" w:rsidP="00401DA0">
      <w:pPr>
        <w:rPr>
          <w:rFonts w:ascii="Arial" w:hAnsi="Arial" w:cs="Arial"/>
        </w:rPr>
      </w:pPr>
      <w:r w:rsidRPr="00D8436F">
        <w:rPr>
          <w:rFonts w:ascii="Arial" w:hAnsi="Arial" w:cs="Arial"/>
        </w:rPr>
        <w:t>Pseudo-absence points are randomly generated locations that are assumed not to contain the species based on current knowledge and available observations. These points act as stand-ins for true absences and are essential for training machine learning models like random forests, which need both positive and negative examples to learn patterns and make predictions.</w:t>
      </w:r>
    </w:p>
    <w:p w14:paraId="090C4864" w14:textId="77777777" w:rsidR="00401DA0" w:rsidRPr="00D8436F" w:rsidRDefault="00401DA0" w:rsidP="00401DA0">
      <w:pPr>
        <w:rPr>
          <w:rFonts w:ascii="Arial" w:hAnsi="Arial" w:cs="Arial"/>
        </w:rPr>
      </w:pPr>
      <w:r w:rsidRPr="00D8436F">
        <w:rPr>
          <w:rFonts w:ascii="Arial" w:hAnsi="Arial" w:cs="Arial"/>
        </w:rPr>
        <w:t>Including pseudo-absences allows the model to better distinguish between suitable and unsuitable habitat by contrasting the environmental conditions of known presence locations with those of areas where the species is unlikely to occur. This helps improve the model’s accuracy and its ability to generalize across the landscape.</w:t>
      </w:r>
    </w:p>
    <w:p w14:paraId="3741D854" w14:textId="77777777" w:rsidR="00401DA0" w:rsidRPr="00D8436F" w:rsidRDefault="00401DA0" w:rsidP="00401DA0">
      <w:pPr>
        <w:rPr>
          <w:rFonts w:ascii="Arial" w:hAnsi="Arial" w:cs="Arial"/>
        </w:rPr>
      </w:pPr>
      <w:r w:rsidRPr="00D8436F">
        <w:rPr>
          <w:rFonts w:ascii="Arial" w:hAnsi="Arial" w:cs="Arial"/>
        </w:rPr>
        <w:t>To ensure reliability, I took care to generate pseudo-absence points in areas far enough from known presence points to reduce the risk of misclassifying locations where Russian Olive might be present but undetected.</w:t>
      </w:r>
    </w:p>
    <w:p w14:paraId="4B92F3CF" w14:textId="293D5D0F" w:rsidR="00401DA0" w:rsidRPr="00D8436F" w:rsidRDefault="00401DA0" w:rsidP="00401DA0">
      <w:pPr>
        <w:rPr>
          <w:rFonts w:ascii="Arial" w:hAnsi="Arial" w:cs="Arial"/>
        </w:rPr>
      </w:pPr>
      <w:r w:rsidRPr="00D8436F">
        <w:rPr>
          <w:rFonts w:ascii="Arial" w:hAnsi="Arial" w:cs="Arial"/>
        </w:rPr>
        <w:t xml:space="preserve">To generate pseudo-absence points, I used ArcGIS to randomly distribute them across Missoula County. </w:t>
      </w:r>
      <w:r w:rsidR="00D26C1C" w:rsidRPr="00D8436F">
        <w:rPr>
          <w:rFonts w:ascii="Arial" w:hAnsi="Arial" w:cs="Arial"/>
        </w:rPr>
        <w:t>It is</w:t>
      </w:r>
      <w:r w:rsidRPr="00D8436F">
        <w:rPr>
          <w:rFonts w:ascii="Arial" w:hAnsi="Arial" w:cs="Arial"/>
        </w:rPr>
        <w:t xml:space="preserve"> crucial to maintain an </w:t>
      </w:r>
      <w:r w:rsidRPr="00D8436F">
        <w:rPr>
          <w:rFonts w:ascii="Arial" w:hAnsi="Arial" w:cs="Arial"/>
          <w:b/>
          <w:bCs/>
        </w:rPr>
        <w:t>equal ratio of pseudo-absence points to presence points</w:t>
      </w:r>
      <w:r w:rsidRPr="00D8436F">
        <w:rPr>
          <w:rFonts w:ascii="Arial" w:hAnsi="Arial" w:cs="Arial"/>
        </w:rPr>
        <w:t xml:space="preserve"> to create a balanced dataset. Having an equal number of presence and pseudo-absence points helps ensure that the model can learn to differentiate between the environmental conditions where Russian Olive is found and those where it is absent.</w:t>
      </w:r>
    </w:p>
    <w:p w14:paraId="5FA030D4" w14:textId="5CF1460F" w:rsidR="00401DA0" w:rsidRPr="00D8436F" w:rsidRDefault="00401DA0" w:rsidP="00401DA0">
      <w:pPr>
        <w:rPr>
          <w:rFonts w:ascii="Arial" w:hAnsi="Arial" w:cs="Arial"/>
        </w:rPr>
      </w:pPr>
      <w:r w:rsidRPr="00D8436F">
        <w:rPr>
          <w:rFonts w:ascii="Arial" w:hAnsi="Arial" w:cs="Arial"/>
        </w:rPr>
        <w:t>If the ratio is skewed</w:t>
      </w:r>
      <w:r w:rsidR="000F075C">
        <w:rPr>
          <w:rFonts w:ascii="Arial" w:hAnsi="Arial" w:cs="Arial"/>
        </w:rPr>
        <w:t xml:space="preserve">, </w:t>
      </w:r>
      <w:r w:rsidRPr="00D8436F">
        <w:rPr>
          <w:rFonts w:ascii="Arial" w:hAnsi="Arial" w:cs="Arial"/>
        </w:rPr>
        <w:t>such as having far more presence points than pseudo-absence points</w:t>
      </w:r>
      <w:r w:rsidR="000F075C">
        <w:rPr>
          <w:rFonts w:ascii="Arial" w:hAnsi="Arial" w:cs="Arial"/>
        </w:rPr>
        <w:t xml:space="preserve">, </w:t>
      </w:r>
      <w:r w:rsidRPr="00D8436F">
        <w:rPr>
          <w:rFonts w:ascii="Arial" w:hAnsi="Arial" w:cs="Arial"/>
        </w:rPr>
        <w:t>the model may become biased, giving too much weight to the presence data and underestimating the importance of identifying areas where Russian Olive does not occur. This can lead to overfitting, where the model becomes too focused on the presence locations and struggles to generalize to new, unobserved areas.</w:t>
      </w:r>
    </w:p>
    <w:p w14:paraId="2603C137" w14:textId="1ABC997E" w:rsidR="004B6542" w:rsidRPr="00D8436F" w:rsidRDefault="00401DA0" w:rsidP="00401DA0">
      <w:pPr>
        <w:rPr>
          <w:rFonts w:ascii="Arial" w:hAnsi="Arial" w:cs="Arial"/>
        </w:rPr>
      </w:pPr>
      <w:r w:rsidRPr="00D8436F">
        <w:rPr>
          <w:rFonts w:ascii="Arial" w:hAnsi="Arial" w:cs="Arial"/>
        </w:rPr>
        <w:t>By aiming for a balanced ratio, I ensured the model receives an equal opportunity to learn about both suitable and unsuitable habitats, improving its predictive accuracy and overall performance.</w:t>
      </w:r>
    </w:p>
    <w:p w14:paraId="10AB6B71" w14:textId="64975685" w:rsidR="004B6542" w:rsidRPr="00D8436F" w:rsidRDefault="004B6542" w:rsidP="006E140A">
      <w:pPr>
        <w:rPr>
          <w:rFonts w:ascii="Arial" w:hAnsi="Arial" w:cs="Arial"/>
        </w:rPr>
      </w:pPr>
      <w:r w:rsidRPr="00D8436F">
        <w:rPr>
          <w:rFonts w:ascii="Arial" w:hAnsi="Arial" w:cs="Arial"/>
        </w:rPr>
        <w:lastRenderedPageBreak/>
        <w:t>Before combining the pseudo-absence points and presence points, I created a new field called PA (Presence-Absence). This column contains a Boolean value that indicates whether a given data point (row) represents a location with Russian Olive or not (0 = no Russian Olive, 1 = Russian Olive present). This is a crucial component for Random Forest modeling, as it serves as the dependent variable</w:t>
      </w:r>
      <w:r w:rsidR="000F075C">
        <w:rPr>
          <w:rFonts w:ascii="Arial" w:hAnsi="Arial" w:cs="Arial"/>
        </w:rPr>
        <w:t xml:space="preserve">, </w:t>
      </w:r>
      <w:r w:rsidRPr="00D8436F">
        <w:rPr>
          <w:rFonts w:ascii="Arial" w:hAnsi="Arial" w:cs="Arial"/>
        </w:rPr>
        <w:t xml:space="preserve">the target the model is trying to predict. Later in the paper, </w:t>
      </w:r>
      <w:r w:rsidR="00D26C1C" w:rsidRPr="00D8436F">
        <w:rPr>
          <w:rFonts w:ascii="Arial" w:hAnsi="Arial" w:cs="Arial"/>
        </w:rPr>
        <w:t>I will</w:t>
      </w:r>
      <w:r w:rsidRPr="00D8436F">
        <w:rPr>
          <w:rFonts w:ascii="Arial" w:hAnsi="Arial" w:cs="Arial"/>
        </w:rPr>
        <w:t xml:space="preserve"> go into more detail about how the random forest model uses this column, along with the environmental variables, to classify areas based on their suitability for Russian Olive.</w:t>
      </w:r>
    </w:p>
    <w:p w14:paraId="26924133" w14:textId="5A5E210E" w:rsidR="006E140A" w:rsidRPr="00D8436F" w:rsidRDefault="00D831D6" w:rsidP="006E140A">
      <w:pPr>
        <w:rPr>
          <w:rFonts w:ascii="Arial" w:hAnsi="Arial" w:cs="Arial"/>
        </w:rPr>
      </w:pPr>
      <w:r w:rsidRPr="00D8436F">
        <w:rPr>
          <w:rFonts w:ascii="Arial" w:hAnsi="Arial" w:cs="Arial"/>
        </w:rPr>
        <w:t xml:space="preserve">Once I </w:t>
      </w:r>
      <w:r w:rsidR="00CF0220" w:rsidRPr="00D8436F">
        <w:rPr>
          <w:rFonts w:ascii="Arial" w:hAnsi="Arial" w:cs="Arial"/>
        </w:rPr>
        <w:t>have the combined</w:t>
      </w:r>
      <w:r w:rsidRPr="00D8436F">
        <w:rPr>
          <w:rFonts w:ascii="Arial" w:hAnsi="Arial" w:cs="Arial"/>
        </w:rPr>
        <w:t xml:space="preserve"> dataset</w:t>
      </w:r>
      <w:r w:rsidR="004B6542" w:rsidRPr="00D8436F">
        <w:rPr>
          <w:rFonts w:ascii="Arial" w:hAnsi="Arial" w:cs="Arial"/>
        </w:rPr>
        <w:t xml:space="preserve">, </w:t>
      </w:r>
      <w:r w:rsidRPr="00D8436F">
        <w:rPr>
          <w:rFonts w:ascii="Arial" w:hAnsi="Arial" w:cs="Arial"/>
        </w:rPr>
        <w:t xml:space="preserve">including Missoula County points, state data points, and pseudo-absence </w:t>
      </w:r>
      <w:r w:rsidR="004B6542" w:rsidRPr="00D8436F">
        <w:rPr>
          <w:rFonts w:ascii="Arial" w:hAnsi="Arial" w:cs="Arial"/>
        </w:rPr>
        <w:t xml:space="preserve">points, </w:t>
      </w:r>
      <w:r w:rsidRPr="00D8436F">
        <w:rPr>
          <w:rFonts w:ascii="Arial" w:hAnsi="Arial" w:cs="Arial"/>
        </w:rPr>
        <w:t xml:space="preserve">I </w:t>
      </w:r>
      <w:r w:rsidR="00AA0D5E" w:rsidRPr="00D8436F">
        <w:rPr>
          <w:rFonts w:ascii="Arial" w:hAnsi="Arial" w:cs="Arial"/>
        </w:rPr>
        <w:t>add</w:t>
      </w:r>
      <w:r w:rsidR="00401DA0" w:rsidRPr="00D8436F">
        <w:rPr>
          <w:rFonts w:ascii="Arial" w:hAnsi="Arial" w:cs="Arial"/>
        </w:rPr>
        <w:t>ed</w:t>
      </w:r>
      <w:r w:rsidR="00AA0D5E" w:rsidRPr="00D8436F">
        <w:rPr>
          <w:rFonts w:ascii="Arial" w:hAnsi="Arial" w:cs="Arial"/>
        </w:rPr>
        <w:t xml:space="preserve"> </w:t>
      </w:r>
      <w:r w:rsidRPr="00D8436F">
        <w:rPr>
          <w:rFonts w:ascii="Arial" w:hAnsi="Arial" w:cs="Arial"/>
        </w:rPr>
        <w:t>the environmental variables</w:t>
      </w:r>
      <w:r w:rsidR="00AA0D5E" w:rsidRPr="00D8436F">
        <w:rPr>
          <w:rFonts w:ascii="Arial" w:hAnsi="Arial" w:cs="Arial"/>
        </w:rPr>
        <w:t xml:space="preserve">, </w:t>
      </w:r>
      <w:r w:rsidR="00CF0220" w:rsidRPr="00D8436F">
        <w:rPr>
          <w:rFonts w:ascii="Arial" w:hAnsi="Arial" w:cs="Arial"/>
        </w:rPr>
        <w:t>overlay</w:t>
      </w:r>
      <w:r w:rsidR="00AA0D5E" w:rsidRPr="00D8436F">
        <w:rPr>
          <w:rFonts w:ascii="Arial" w:hAnsi="Arial" w:cs="Arial"/>
        </w:rPr>
        <w:t>ing</w:t>
      </w:r>
      <w:r w:rsidR="00CF0220" w:rsidRPr="00D8436F">
        <w:rPr>
          <w:rFonts w:ascii="Arial" w:hAnsi="Arial" w:cs="Arial"/>
        </w:rPr>
        <w:t xml:space="preserve"> e</w:t>
      </w:r>
      <w:r w:rsidRPr="00D8436F">
        <w:rPr>
          <w:rFonts w:ascii="Arial" w:hAnsi="Arial" w:cs="Arial"/>
        </w:rPr>
        <w:t>ach variable layer</w:t>
      </w:r>
      <w:r w:rsidR="00CF0220" w:rsidRPr="00D8436F">
        <w:rPr>
          <w:rFonts w:ascii="Arial" w:hAnsi="Arial" w:cs="Arial"/>
        </w:rPr>
        <w:t xml:space="preserve"> or raster</w:t>
      </w:r>
      <w:r w:rsidRPr="00D8436F">
        <w:rPr>
          <w:rFonts w:ascii="Arial" w:hAnsi="Arial" w:cs="Arial"/>
        </w:rPr>
        <w:t xml:space="preserve"> (</w:t>
      </w:r>
      <w:r w:rsidR="006E140A" w:rsidRPr="00D8436F">
        <w:rPr>
          <w:rFonts w:ascii="Arial" w:hAnsi="Arial" w:cs="Arial"/>
        </w:rPr>
        <w:t>Table 1 Below</w:t>
      </w:r>
      <w:r w:rsidRPr="00D8436F">
        <w:rPr>
          <w:rFonts w:ascii="Arial" w:hAnsi="Arial" w:cs="Arial"/>
        </w:rPr>
        <w:t xml:space="preserve">) onto the point dataset. </w:t>
      </w:r>
    </w:p>
    <w:tbl>
      <w:tblPr>
        <w:tblStyle w:val="ListTable4-Accent6"/>
        <w:tblW w:w="9465" w:type="dxa"/>
        <w:tblLook w:val="04A0" w:firstRow="1" w:lastRow="0" w:firstColumn="1" w:lastColumn="0" w:noHBand="0" w:noVBand="1"/>
      </w:tblPr>
      <w:tblGrid>
        <w:gridCol w:w="2366"/>
        <w:gridCol w:w="2366"/>
        <w:gridCol w:w="2366"/>
        <w:gridCol w:w="2367"/>
      </w:tblGrid>
      <w:tr w:rsidR="006E140A" w:rsidRPr="00D8436F" w14:paraId="1C8FFF68" w14:textId="77777777" w:rsidTr="00D74EBC">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366" w:type="dxa"/>
            <w:hideMark/>
          </w:tcPr>
          <w:p w14:paraId="00531474" w14:textId="77777777" w:rsidR="006E140A" w:rsidRPr="00D8436F" w:rsidRDefault="006E140A" w:rsidP="00456CF1">
            <w:pPr>
              <w:jc w:val="center"/>
              <w:rPr>
                <w:rFonts w:ascii="Arial" w:eastAsia="Times New Roman" w:hAnsi="Arial" w:cs="Arial"/>
                <w:b w:val="0"/>
                <w:bCs w:val="0"/>
                <w:kern w:val="0"/>
                <w14:ligatures w14:val="none"/>
              </w:rPr>
            </w:pPr>
            <w:r w:rsidRPr="00D8436F">
              <w:rPr>
                <w:rFonts w:ascii="Arial" w:eastAsia="Times New Roman" w:hAnsi="Arial" w:cs="Arial"/>
                <w:kern w:val="0"/>
                <w14:ligatures w14:val="none"/>
              </w:rPr>
              <w:t>Category</w:t>
            </w:r>
          </w:p>
        </w:tc>
        <w:tc>
          <w:tcPr>
            <w:tcW w:w="2366" w:type="dxa"/>
            <w:hideMark/>
          </w:tcPr>
          <w:p w14:paraId="0E44671B" w14:textId="77777777" w:rsidR="006E140A" w:rsidRPr="00D8436F" w:rsidRDefault="006E140A" w:rsidP="00456CF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kern w:val="0"/>
                <w14:ligatures w14:val="none"/>
              </w:rPr>
            </w:pPr>
            <w:r w:rsidRPr="00D8436F">
              <w:rPr>
                <w:rFonts w:ascii="Arial" w:eastAsia="Times New Roman" w:hAnsi="Arial" w:cs="Arial"/>
                <w:kern w:val="0"/>
                <w14:ligatures w14:val="none"/>
              </w:rPr>
              <w:t>Variable</w:t>
            </w:r>
          </w:p>
        </w:tc>
        <w:tc>
          <w:tcPr>
            <w:tcW w:w="2366" w:type="dxa"/>
            <w:hideMark/>
          </w:tcPr>
          <w:p w14:paraId="71343CCA" w14:textId="77777777" w:rsidR="006E140A" w:rsidRPr="00D8436F" w:rsidRDefault="006E140A" w:rsidP="00456CF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kern w:val="0"/>
                <w14:ligatures w14:val="none"/>
              </w:rPr>
            </w:pPr>
            <w:r w:rsidRPr="00D8436F">
              <w:rPr>
                <w:rFonts w:ascii="Arial" w:eastAsia="Times New Roman" w:hAnsi="Arial" w:cs="Arial"/>
                <w:kern w:val="0"/>
                <w14:ligatures w14:val="none"/>
              </w:rPr>
              <w:t>Description</w:t>
            </w:r>
          </w:p>
        </w:tc>
        <w:tc>
          <w:tcPr>
            <w:tcW w:w="2367" w:type="dxa"/>
            <w:hideMark/>
          </w:tcPr>
          <w:p w14:paraId="7C0D129D" w14:textId="77777777" w:rsidR="006E140A" w:rsidRPr="00D8436F" w:rsidRDefault="006E140A" w:rsidP="00456CF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kern w:val="0"/>
                <w14:ligatures w14:val="none"/>
              </w:rPr>
            </w:pPr>
            <w:r w:rsidRPr="00D8436F">
              <w:rPr>
                <w:rFonts w:ascii="Arial" w:eastAsia="Times New Roman" w:hAnsi="Arial" w:cs="Arial"/>
                <w:kern w:val="0"/>
                <w14:ligatures w14:val="none"/>
              </w:rPr>
              <w:t>Source</w:t>
            </w:r>
          </w:p>
        </w:tc>
      </w:tr>
      <w:tr w:rsidR="006E140A" w:rsidRPr="00D8436F" w14:paraId="07695A1E" w14:textId="77777777" w:rsidTr="00D74EBC">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2366" w:type="dxa"/>
            <w:hideMark/>
          </w:tcPr>
          <w:p w14:paraId="5B4601AF" w14:textId="77777777" w:rsidR="006E140A" w:rsidRPr="00D8436F" w:rsidRDefault="006E140A" w:rsidP="00456CF1">
            <w:pPr>
              <w:rPr>
                <w:rFonts w:ascii="Arial" w:eastAsia="Times New Roman" w:hAnsi="Arial" w:cs="Arial"/>
                <w:kern w:val="0"/>
                <w14:ligatures w14:val="none"/>
              </w:rPr>
            </w:pPr>
            <w:r w:rsidRPr="00D8436F">
              <w:rPr>
                <w:rFonts w:ascii="Arial" w:eastAsia="Times New Roman" w:hAnsi="Arial" w:cs="Arial"/>
                <w:kern w:val="0"/>
                <w14:ligatures w14:val="none"/>
              </w:rPr>
              <w:t>Land Cover</w:t>
            </w:r>
          </w:p>
        </w:tc>
        <w:tc>
          <w:tcPr>
            <w:tcW w:w="2366" w:type="dxa"/>
            <w:hideMark/>
          </w:tcPr>
          <w:p w14:paraId="27BB8CAA"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Level 2 Classification</w:t>
            </w:r>
          </w:p>
        </w:tc>
        <w:tc>
          <w:tcPr>
            <w:tcW w:w="2366" w:type="dxa"/>
            <w:hideMark/>
          </w:tcPr>
          <w:p w14:paraId="6110136C"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Intermediate detail with 27 land cover categories. Provides sufficient detail without complexity.</w:t>
            </w:r>
          </w:p>
        </w:tc>
        <w:tc>
          <w:tcPr>
            <w:tcW w:w="2367" w:type="dxa"/>
            <w:hideMark/>
          </w:tcPr>
          <w:p w14:paraId="40C602E1"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Montana Spatial Data Infrastructure (MSDI)</w:t>
            </w:r>
          </w:p>
        </w:tc>
      </w:tr>
      <w:tr w:rsidR="006E140A" w:rsidRPr="00D8436F" w14:paraId="4BB4BAE9" w14:textId="77777777" w:rsidTr="00D74EBC">
        <w:trPr>
          <w:trHeight w:val="625"/>
        </w:trPr>
        <w:tc>
          <w:tcPr>
            <w:cnfStyle w:val="001000000000" w:firstRow="0" w:lastRow="0" w:firstColumn="1" w:lastColumn="0" w:oddVBand="0" w:evenVBand="0" w:oddHBand="0" w:evenHBand="0" w:firstRowFirstColumn="0" w:firstRowLastColumn="0" w:lastRowFirstColumn="0" w:lastRowLastColumn="0"/>
            <w:tcW w:w="2366" w:type="dxa"/>
            <w:hideMark/>
          </w:tcPr>
          <w:p w14:paraId="6FB2E558" w14:textId="77777777" w:rsidR="006E140A" w:rsidRPr="00D8436F" w:rsidRDefault="006E140A" w:rsidP="00456CF1">
            <w:pPr>
              <w:rPr>
                <w:rFonts w:ascii="Arial" w:eastAsia="Times New Roman" w:hAnsi="Arial" w:cs="Arial"/>
                <w:kern w:val="0"/>
                <w14:ligatures w14:val="none"/>
              </w:rPr>
            </w:pPr>
          </w:p>
        </w:tc>
        <w:tc>
          <w:tcPr>
            <w:tcW w:w="2366" w:type="dxa"/>
            <w:hideMark/>
          </w:tcPr>
          <w:p w14:paraId="3D1566DE"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Level 1 Classification</w:t>
            </w:r>
          </w:p>
        </w:tc>
        <w:tc>
          <w:tcPr>
            <w:tcW w:w="2366" w:type="dxa"/>
            <w:hideMark/>
          </w:tcPr>
          <w:p w14:paraId="79181CE6"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Broad categorizations with 8 land cover classes.</w:t>
            </w:r>
          </w:p>
        </w:tc>
        <w:tc>
          <w:tcPr>
            <w:tcW w:w="2367" w:type="dxa"/>
            <w:hideMark/>
          </w:tcPr>
          <w:p w14:paraId="2D19A3FC"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047CD65D" w14:textId="77777777" w:rsidTr="00D74EBC">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366" w:type="dxa"/>
            <w:hideMark/>
          </w:tcPr>
          <w:p w14:paraId="6F73579B" w14:textId="77777777" w:rsidR="006E140A" w:rsidRPr="00D8436F" w:rsidRDefault="006E140A" w:rsidP="00456CF1">
            <w:pPr>
              <w:rPr>
                <w:rFonts w:ascii="Arial" w:eastAsia="Times New Roman" w:hAnsi="Arial" w:cs="Arial"/>
                <w:kern w:val="0"/>
                <w14:ligatures w14:val="none"/>
              </w:rPr>
            </w:pPr>
          </w:p>
        </w:tc>
        <w:tc>
          <w:tcPr>
            <w:tcW w:w="2366" w:type="dxa"/>
            <w:hideMark/>
          </w:tcPr>
          <w:p w14:paraId="36F4C2C8"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Level 3 Classification</w:t>
            </w:r>
          </w:p>
        </w:tc>
        <w:tc>
          <w:tcPr>
            <w:tcW w:w="2366" w:type="dxa"/>
            <w:hideMark/>
          </w:tcPr>
          <w:p w14:paraId="66E134AB"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Highly granular, with each 30-meter pixel assigned a unique value.</w:t>
            </w:r>
          </w:p>
        </w:tc>
        <w:tc>
          <w:tcPr>
            <w:tcW w:w="2367" w:type="dxa"/>
            <w:hideMark/>
          </w:tcPr>
          <w:p w14:paraId="68AE5EEF"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2A0DD747" w14:textId="77777777" w:rsidTr="00D74EBC">
        <w:trPr>
          <w:trHeight w:val="938"/>
        </w:trPr>
        <w:tc>
          <w:tcPr>
            <w:cnfStyle w:val="001000000000" w:firstRow="0" w:lastRow="0" w:firstColumn="1" w:lastColumn="0" w:oddVBand="0" w:evenVBand="0" w:oddHBand="0" w:evenHBand="0" w:firstRowFirstColumn="0" w:firstRowLastColumn="0" w:lastRowFirstColumn="0" w:lastRowLastColumn="0"/>
            <w:tcW w:w="2366" w:type="dxa"/>
            <w:hideMark/>
          </w:tcPr>
          <w:p w14:paraId="4438519A" w14:textId="77777777" w:rsidR="006E140A" w:rsidRPr="00D8436F" w:rsidRDefault="006E140A" w:rsidP="00456CF1">
            <w:pPr>
              <w:rPr>
                <w:rFonts w:ascii="Arial" w:eastAsia="Times New Roman" w:hAnsi="Arial" w:cs="Arial"/>
                <w:kern w:val="0"/>
                <w14:ligatures w14:val="none"/>
              </w:rPr>
            </w:pPr>
            <w:r w:rsidRPr="00D8436F">
              <w:rPr>
                <w:rFonts w:ascii="Arial" w:eastAsia="Times New Roman" w:hAnsi="Arial" w:cs="Arial"/>
                <w:kern w:val="0"/>
                <w14:ligatures w14:val="none"/>
              </w:rPr>
              <w:t>Climate</w:t>
            </w:r>
          </w:p>
        </w:tc>
        <w:tc>
          <w:tcPr>
            <w:tcW w:w="2366" w:type="dxa"/>
            <w:hideMark/>
          </w:tcPr>
          <w:p w14:paraId="3F9F540B"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Frost-Free Days</w:t>
            </w:r>
          </w:p>
        </w:tc>
        <w:tc>
          <w:tcPr>
            <w:tcW w:w="2366" w:type="dxa"/>
            <w:hideMark/>
          </w:tcPr>
          <w:p w14:paraId="5E67EE54"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Estimated number of days without frost (daily minimum temperature &gt; 32°F).</w:t>
            </w:r>
          </w:p>
        </w:tc>
        <w:tc>
          <w:tcPr>
            <w:tcW w:w="2367" w:type="dxa"/>
            <w:hideMark/>
          </w:tcPr>
          <w:p w14:paraId="542EFF88"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3C14AB2E" w14:textId="77777777" w:rsidTr="00D74EBC">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366" w:type="dxa"/>
            <w:hideMark/>
          </w:tcPr>
          <w:p w14:paraId="70089495" w14:textId="77777777" w:rsidR="006E140A" w:rsidRPr="00D8436F" w:rsidRDefault="006E140A" w:rsidP="00456CF1">
            <w:pPr>
              <w:rPr>
                <w:rFonts w:ascii="Arial" w:eastAsia="Times New Roman" w:hAnsi="Arial" w:cs="Arial"/>
                <w:kern w:val="0"/>
                <w14:ligatures w14:val="none"/>
              </w:rPr>
            </w:pPr>
          </w:p>
        </w:tc>
        <w:tc>
          <w:tcPr>
            <w:tcW w:w="2366" w:type="dxa"/>
            <w:hideMark/>
          </w:tcPr>
          <w:p w14:paraId="14391783"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Relative Effective Annual Precipitation (REAP)</w:t>
            </w:r>
          </w:p>
        </w:tc>
        <w:tc>
          <w:tcPr>
            <w:tcW w:w="2366" w:type="dxa"/>
            <w:hideMark/>
          </w:tcPr>
          <w:p w14:paraId="6D47A7F9"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30-year precipitation data adjusted for slope and aspect.</w:t>
            </w:r>
          </w:p>
        </w:tc>
        <w:tc>
          <w:tcPr>
            <w:tcW w:w="2367" w:type="dxa"/>
            <w:hideMark/>
          </w:tcPr>
          <w:p w14:paraId="7103DBD0"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7B041B11" w14:textId="77777777" w:rsidTr="00D74EBC">
        <w:trPr>
          <w:trHeight w:val="625"/>
        </w:trPr>
        <w:tc>
          <w:tcPr>
            <w:cnfStyle w:val="001000000000" w:firstRow="0" w:lastRow="0" w:firstColumn="1" w:lastColumn="0" w:oddVBand="0" w:evenVBand="0" w:oddHBand="0" w:evenHBand="0" w:firstRowFirstColumn="0" w:firstRowLastColumn="0" w:lastRowFirstColumn="0" w:lastRowLastColumn="0"/>
            <w:tcW w:w="2366" w:type="dxa"/>
            <w:hideMark/>
          </w:tcPr>
          <w:p w14:paraId="7FF7DDD9" w14:textId="77777777" w:rsidR="006E140A" w:rsidRPr="00D8436F" w:rsidRDefault="006E140A" w:rsidP="00456CF1">
            <w:pPr>
              <w:rPr>
                <w:rFonts w:ascii="Arial" w:eastAsia="Times New Roman" w:hAnsi="Arial" w:cs="Arial"/>
                <w:kern w:val="0"/>
                <w14:ligatures w14:val="none"/>
              </w:rPr>
            </w:pPr>
          </w:p>
        </w:tc>
        <w:tc>
          <w:tcPr>
            <w:tcW w:w="2366" w:type="dxa"/>
            <w:hideMark/>
          </w:tcPr>
          <w:p w14:paraId="6306BB60"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Precipitation</w:t>
            </w:r>
          </w:p>
        </w:tc>
        <w:tc>
          <w:tcPr>
            <w:tcW w:w="2366" w:type="dxa"/>
            <w:hideMark/>
          </w:tcPr>
          <w:p w14:paraId="144F414C"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Mean annual precipitation (mm) for the 1991–2020 period.</w:t>
            </w:r>
          </w:p>
        </w:tc>
        <w:tc>
          <w:tcPr>
            <w:tcW w:w="2367" w:type="dxa"/>
            <w:hideMark/>
          </w:tcPr>
          <w:p w14:paraId="3F88B7E8"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0F148617" w14:textId="77777777" w:rsidTr="00D74EBC">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366" w:type="dxa"/>
            <w:hideMark/>
          </w:tcPr>
          <w:p w14:paraId="678F4892" w14:textId="77777777" w:rsidR="006E140A" w:rsidRPr="00D8436F" w:rsidRDefault="006E140A" w:rsidP="00456CF1">
            <w:pPr>
              <w:rPr>
                <w:rFonts w:ascii="Arial" w:eastAsia="Times New Roman" w:hAnsi="Arial" w:cs="Arial"/>
                <w:kern w:val="0"/>
                <w14:ligatures w14:val="none"/>
              </w:rPr>
            </w:pPr>
          </w:p>
        </w:tc>
        <w:tc>
          <w:tcPr>
            <w:tcW w:w="2366" w:type="dxa"/>
            <w:hideMark/>
          </w:tcPr>
          <w:p w14:paraId="7EDFEA5E"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Maximum/Minimum Temperature</w:t>
            </w:r>
          </w:p>
        </w:tc>
        <w:tc>
          <w:tcPr>
            <w:tcW w:w="2366" w:type="dxa"/>
            <w:hideMark/>
          </w:tcPr>
          <w:p w14:paraId="6F2F167A"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 xml:space="preserve">Mean maximum and minimum temperatures (°C) </w:t>
            </w:r>
            <w:r w:rsidRPr="00D8436F">
              <w:rPr>
                <w:rFonts w:ascii="Arial" w:eastAsia="Times New Roman" w:hAnsi="Arial" w:cs="Arial"/>
                <w:kern w:val="0"/>
                <w14:ligatures w14:val="none"/>
              </w:rPr>
              <w:lastRenderedPageBreak/>
              <w:t>in July and January, respectively.</w:t>
            </w:r>
          </w:p>
        </w:tc>
        <w:tc>
          <w:tcPr>
            <w:tcW w:w="2367" w:type="dxa"/>
            <w:hideMark/>
          </w:tcPr>
          <w:p w14:paraId="7C7E29BF"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lastRenderedPageBreak/>
              <w:t>Montana Climate Office</w:t>
            </w:r>
          </w:p>
        </w:tc>
      </w:tr>
      <w:tr w:rsidR="006E140A" w:rsidRPr="00D8436F" w14:paraId="08F9AA4D" w14:textId="77777777" w:rsidTr="00D74EBC">
        <w:trPr>
          <w:trHeight w:val="625"/>
        </w:trPr>
        <w:tc>
          <w:tcPr>
            <w:cnfStyle w:val="001000000000" w:firstRow="0" w:lastRow="0" w:firstColumn="1" w:lastColumn="0" w:oddVBand="0" w:evenVBand="0" w:oddHBand="0" w:evenHBand="0" w:firstRowFirstColumn="0" w:firstRowLastColumn="0" w:lastRowFirstColumn="0" w:lastRowLastColumn="0"/>
            <w:tcW w:w="2366" w:type="dxa"/>
            <w:hideMark/>
          </w:tcPr>
          <w:p w14:paraId="2168E405" w14:textId="77777777" w:rsidR="006E140A" w:rsidRPr="00D8436F" w:rsidRDefault="006E140A" w:rsidP="00456CF1">
            <w:pPr>
              <w:rPr>
                <w:rFonts w:ascii="Arial" w:eastAsia="Times New Roman" w:hAnsi="Arial" w:cs="Arial"/>
                <w:kern w:val="0"/>
                <w14:ligatures w14:val="none"/>
              </w:rPr>
            </w:pPr>
            <w:r w:rsidRPr="00D8436F">
              <w:rPr>
                <w:rFonts w:ascii="Arial" w:eastAsia="Times New Roman" w:hAnsi="Arial" w:cs="Arial"/>
                <w:kern w:val="0"/>
                <w14:ligatures w14:val="none"/>
              </w:rPr>
              <w:t>Soil</w:t>
            </w:r>
          </w:p>
        </w:tc>
        <w:tc>
          <w:tcPr>
            <w:tcW w:w="2366" w:type="dxa"/>
            <w:hideMark/>
          </w:tcPr>
          <w:p w14:paraId="5000481E"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Soil pH</w:t>
            </w:r>
          </w:p>
        </w:tc>
        <w:tc>
          <w:tcPr>
            <w:tcW w:w="2366" w:type="dxa"/>
            <w:hideMark/>
          </w:tcPr>
          <w:p w14:paraId="35DB787F"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pH of the topsoil layer (0–5 cm depth).</w:t>
            </w:r>
          </w:p>
        </w:tc>
        <w:tc>
          <w:tcPr>
            <w:tcW w:w="2367" w:type="dxa"/>
            <w:hideMark/>
          </w:tcPr>
          <w:p w14:paraId="3FAA728F"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52B62C42" w14:textId="77777777" w:rsidTr="00D74EBC">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366" w:type="dxa"/>
            <w:hideMark/>
          </w:tcPr>
          <w:p w14:paraId="6D06F0FC" w14:textId="77777777" w:rsidR="006E140A" w:rsidRPr="00D8436F" w:rsidRDefault="006E140A" w:rsidP="00456CF1">
            <w:pPr>
              <w:rPr>
                <w:rFonts w:ascii="Arial" w:eastAsia="Times New Roman" w:hAnsi="Arial" w:cs="Arial"/>
                <w:kern w:val="0"/>
                <w14:ligatures w14:val="none"/>
              </w:rPr>
            </w:pPr>
          </w:p>
        </w:tc>
        <w:tc>
          <w:tcPr>
            <w:tcW w:w="2366" w:type="dxa"/>
            <w:hideMark/>
          </w:tcPr>
          <w:p w14:paraId="3E57E969"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Bulk Density</w:t>
            </w:r>
          </w:p>
        </w:tc>
        <w:tc>
          <w:tcPr>
            <w:tcW w:w="2366" w:type="dxa"/>
            <w:hideMark/>
          </w:tcPr>
          <w:p w14:paraId="4DA23058"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Mass of the topsoil layer (0–5 cm depth).</w:t>
            </w:r>
          </w:p>
        </w:tc>
        <w:tc>
          <w:tcPr>
            <w:tcW w:w="2367" w:type="dxa"/>
            <w:hideMark/>
          </w:tcPr>
          <w:p w14:paraId="62257995" w14:textId="77777777" w:rsidR="006E140A" w:rsidRPr="00D8436F" w:rsidRDefault="006E140A" w:rsidP="006E140A">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MSDI</w:t>
            </w:r>
          </w:p>
        </w:tc>
      </w:tr>
    </w:tbl>
    <w:p w14:paraId="5643C115" w14:textId="2A6728B9" w:rsidR="006E140A" w:rsidRPr="00D8436F" w:rsidRDefault="006E140A" w:rsidP="006E140A">
      <w:pPr>
        <w:pStyle w:val="Caption"/>
        <w:rPr>
          <w:rFonts w:ascii="Arial" w:hAnsi="Arial" w:cs="Arial"/>
        </w:rPr>
      </w:pPr>
      <w:r w:rsidRPr="00D8436F">
        <w:rPr>
          <w:rFonts w:ascii="Arial" w:hAnsi="Arial" w:cs="Arial"/>
        </w:rPr>
        <w:t xml:space="preserve">Table </w:t>
      </w:r>
      <w:r w:rsidR="00EF0111">
        <w:rPr>
          <w:rFonts w:ascii="Arial" w:hAnsi="Arial" w:cs="Arial"/>
        </w:rPr>
        <w:fldChar w:fldCharType="begin"/>
      </w:r>
      <w:r w:rsidR="00EF0111">
        <w:rPr>
          <w:rFonts w:ascii="Arial" w:hAnsi="Arial" w:cs="Arial"/>
        </w:rPr>
        <w:instrText xml:space="preserve"> SEQ Table \* ARABIC </w:instrText>
      </w:r>
      <w:r w:rsidR="00EF0111">
        <w:rPr>
          <w:rFonts w:ascii="Arial" w:hAnsi="Arial" w:cs="Arial"/>
        </w:rPr>
        <w:fldChar w:fldCharType="separate"/>
      </w:r>
      <w:r w:rsidR="00EF0111">
        <w:rPr>
          <w:rFonts w:ascii="Arial" w:hAnsi="Arial" w:cs="Arial"/>
          <w:noProof/>
        </w:rPr>
        <w:t>1</w:t>
      </w:r>
      <w:r w:rsidR="00EF0111">
        <w:rPr>
          <w:rFonts w:ascii="Arial" w:hAnsi="Arial" w:cs="Arial"/>
        </w:rPr>
        <w:fldChar w:fldCharType="end"/>
      </w:r>
      <w:r w:rsidRPr="00D8436F">
        <w:rPr>
          <w:rFonts w:ascii="Arial" w:hAnsi="Arial" w:cs="Arial"/>
        </w:rPr>
        <w:t>: Environmental Variables Used</w:t>
      </w:r>
    </w:p>
    <w:p w14:paraId="5BA7BFF2" w14:textId="7E279DFE" w:rsidR="006E140A" w:rsidRPr="00D8436F" w:rsidRDefault="006E140A" w:rsidP="006E140A">
      <w:pPr>
        <w:rPr>
          <w:rFonts w:ascii="Arial" w:hAnsi="Arial" w:cs="Arial"/>
        </w:rPr>
      </w:pPr>
      <w:r w:rsidRPr="00D8436F">
        <w:rPr>
          <w:rFonts w:ascii="Arial" w:hAnsi="Arial" w:cs="Arial"/>
        </w:rPr>
        <w:t xml:space="preserve">After this step, I extracted the environmental data for each presence and pseudo-absence point into a single table. This table included each point’s geographic coordinates (latitude and longitude) along with all corresponding environmental variables, such as temperature, </w:t>
      </w:r>
      <w:r w:rsidR="004B6542" w:rsidRPr="00D8436F">
        <w:rPr>
          <w:rFonts w:ascii="Arial" w:hAnsi="Arial" w:cs="Arial"/>
        </w:rPr>
        <w:t>precipitation</w:t>
      </w:r>
      <w:r w:rsidRPr="00D8436F">
        <w:rPr>
          <w:rFonts w:ascii="Arial" w:hAnsi="Arial" w:cs="Arial"/>
        </w:rPr>
        <w:t>, land cover type, and proximity to water.</w:t>
      </w:r>
    </w:p>
    <w:p w14:paraId="4D7B9ECD" w14:textId="77777777" w:rsidR="006E140A" w:rsidRPr="00D8436F" w:rsidRDefault="006E140A" w:rsidP="006E140A">
      <w:pPr>
        <w:rPr>
          <w:rFonts w:ascii="Arial" w:hAnsi="Arial" w:cs="Arial"/>
        </w:rPr>
      </w:pPr>
      <w:r w:rsidRPr="00D8436F">
        <w:rPr>
          <w:rFonts w:ascii="Arial" w:hAnsi="Arial" w:cs="Arial"/>
        </w:rPr>
        <w:t>This extraction process was critical because it transformed the environmental data, which was typically stored in separate raster or vector layers, into a structured format that could be easily analyzed. By combining all the relevant data—both spatial and environmental—into one table, I created a comprehensive dataset that was ready for analysis and modeling.</w:t>
      </w:r>
    </w:p>
    <w:p w14:paraId="0FE9BF8E" w14:textId="1ACFC616" w:rsidR="00CB17DD" w:rsidRPr="00D8436F" w:rsidRDefault="006E140A" w:rsidP="006E140A">
      <w:pPr>
        <w:rPr>
          <w:rFonts w:ascii="Arial" w:hAnsi="Arial" w:cs="Arial"/>
        </w:rPr>
      </w:pPr>
      <w:r w:rsidRPr="00D8436F">
        <w:rPr>
          <w:rFonts w:ascii="Arial" w:hAnsi="Arial" w:cs="Arial"/>
        </w:rPr>
        <w:t>Having all the data in one table simplified the import process into R. With this organized dataset, I was able to efficiently apply statistical or machine learning techniques, ensuring that each point had all the necessary information for model training. It also reduced the risk of errors or mismatches that might have arisen from managing separate datasets during analysis. Overall, this step was key to streamlining the workflow and ensuring the model received the correct input for accurate predictions.</w:t>
      </w:r>
      <w:commentRangeStart w:id="11"/>
    </w:p>
    <w:p w14:paraId="6860CD90" w14:textId="22DE91A3" w:rsidR="00CE7AC1" w:rsidRPr="00D8436F" w:rsidRDefault="0071621D" w:rsidP="00CE7AC1">
      <w:pPr>
        <w:pStyle w:val="Heading2"/>
        <w:numPr>
          <w:ilvl w:val="1"/>
          <w:numId w:val="8"/>
        </w:numPr>
        <w:rPr>
          <w:rFonts w:ascii="Arial" w:hAnsi="Arial" w:cs="Arial"/>
        </w:rPr>
      </w:pPr>
      <w:bookmarkStart w:id="12" w:name="_Toc197005125"/>
      <w:r w:rsidRPr="00D8436F">
        <w:rPr>
          <w:rFonts w:ascii="Arial" w:hAnsi="Arial" w:cs="Arial"/>
        </w:rPr>
        <w:t>Model Preparation</w:t>
      </w:r>
      <w:commentRangeEnd w:id="11"/>
      <w:r w:rsidR="00EC7997">
        <w:rPr>
          <w:rStyle w:val="CommentReference"/>
          <w:rFonts w:asciiTheme="minorHAnsi" w:eastAsiaTheme="minorHAnsi" w:hAnsiTheme="minorHAnsi" w:cstheme="minorBidi"/>
          <w:color w:val="auto"/>
        </w:rPr>
        <w:commentReference w:id="11"/>
      </w:r>
      <w:bookmarkEnd w:id="12"/>
    </w:p>
    <w:p w14:paraId="41D25404" w14:textId="2B069C52" w:rsidR="00275899" w:rsidRPr="00D8436F" w:rsidRDefault="00275899" w:rsidP="00CE7AC1">
      <w:pPr>
        <w:ind w:firstLine="720"/>
        <w:rPr>
          <w:rFonts w:ascii="Arial" w:hAnsi="Arial" w:cs="Arial"/>
        </w:rPr>
      </w:pPr>
      <w:r w:rsidRPr="00D8436F">
        <w:rPr>
          <w:rFonts w:ascii="Arial" w:hAnsi="Arial" w:cs="Arial"/>
        </w:rPr>
        <w:t xml:space="preserve">Before diving into the data preparation steps, it is important to briefly explain why I chose the Random Forest algorithm for this project. Random Forest is a machine learning technique used for classification and regression tasks. It works by constructing multiple decision trees based on random subsets of the data and then combining their predictions to improve accuracy and reduce overfitting. A </w:t>
      </w:r>
      <w:r w:rsidRPr="00D8436F">
        <w:rPr>
          <w:rFonts w:ascii="Arial" w:hAnsi="Arial" w:cs="Arial"/>
          <w:b/>
          <w:bCs/>
        </w:rPr>
        <w:t>decision tree</w:t>
      </w:r>
      <w:r w:rsidRPr="00D8436F">
        <w:rPr>
          <w:rFonts w:ascii="Arial" w:hAnsi="Arial" w:cs="Arial"/>
        </w:rPr>
        <w:t xml:space="preserve"> is a flowchart-like structure that splits the data into branches based on the values of input variables, leading to a prediction at the end of each branch. While a single tree can be sensitive to noise or bias in the data, Random Forest overcomes this by averaging the results of many trees, resulting in a more stable and dependable model.</w:t>
      </w:r>
    </w:p>
    <w:p w14:paraId="2396239F" w14:textId="3A84D44B" w:rsidR="00CE7AC1" w:rsidRPr="00D8436F" w:rsidRDefault="00CE7AC1" w:rsidP="00275899">
      <w:pPr>
        <w:rPr>
          <w:rFonts w:ascii="Arial" w:hAnsi="Arial" w:cs="Arial"/>
        </w:rPr>
      </w:pPr>
      <w:r w:rsidRPr="00D8436F">
        <w:rPr>
          <w:rFonts w:ascii="Arial" w:hAnsi="Arial" w:cs="Arial"/>
        </w:rPr>
        <w:t xml:space="preserve">One of the key advantages of Random Forest is its ability to </w:t>
      </w:r>
      <w:r w:rsidR="00275899" w:rsidRPr="00D8436F">
        <w:rPr>
          <w:rFonts w:ascii="Arial" w:hAnsi="Arial" w:cs="Arial"/>
        </w:rPr>
        <w:t>manage</w:t>
      </w:r>
      <w:r w:rsidRPr="00D8436F">
        <w:rPr>
          <w:rFonts w:ascii="Arial" w:hAnsi="Arial" w:cs="Arial"/>
        </w:rPr>
        <w:t xml:space="preserve"> large datasets with complex interactions between variables, making it well-suited for ecological modeling where numerous environmental factors influence species distribution.</w:t>
      </w:r>
    </w:p>
    <w:p w14:paraId="51E14534" w14:textId="125B1942" w:rsidR="00CE7AC1" w:rsidRPr="00D8436F" w:rsidRDefault="00CE7AC1" w:rsidP="00CE7AC1">
      <w:pPr>
        <w:rPr>
          <w:rFonts w:ascii="Arial" w:hAnsi="Arial" w:cs="Arial"/>
        </w:rPr>
      </w:pPr>
      <w:r w:rsidRPr="00D8436F">
        <w:rPr>
          <w:rFonts w:ascii="Arial" w:hAnsi="Arial" w:cs="Arial"/>
        </w:rPr>
        <w:lastRenderedPageBreak/>
        <w:t>In this project, I used Random Forest to predict the suitability of habitat for Russian Olive based on various environmental variables. It is particularly useful in this context because it can handle both categorical and continuous data, and it provides insights into the relative importance of different environmental factors in determining species’ presence. The model’s ability to handle non-linear relationships and interactions between variables made it a strong choice for this analysis.</w:t>
      </w:r>
    </w:p>
    <w:p w14:paraId="07D6852C" w14:textId="77777777" w:rsidR="00CE7AC1" w:rsidRPr="00D8436F" w:rsidRDefault="00CE7AC1" w:rsidP="004B6542">
      <w:pPr>
        <w:rPr>
          <w:rFonts w:ascii="Arial" w:hAnsi="Arial" w:cs="Arial"/>
        </w:rPr>
      </w:pPr>
      <w:r w:rsidRPr="00D8436F">
        <w:rPr>
          <w:rFonts w:ascii="Arial" w:hAnsi="Arial" w:cs="Arial"/>
        </w:rPr>
        <w:t>Using the final combined table, I imported the data into R for further preparation and modeling. Several critical steps were involved in preparing the data for analysis. First, I converted the presence-absence column to a factor, as this is required for classification tasks in random forest modeling. Similarly, I converted all text-based columns, such as land cover, into factors to ensure they were treated as categorical variables rather than numeric ones.</w:t>
      </w:r>
    </w:p>
    <w:p w14:paraId="7F708D15" w14:textId="21384C5E" w:rsidR="00CC5D89" w:rsidRDefault="00CC5D89" w:rsidP="004B6542">
      <w:pPr>
        <w:rPr>
          <w:rFonts w:ascii="Arial" w:hAnsi="Arial" w:cs="Arial"/>
        </w:rPr>
      </w:pPr>
      <w:r w:rsidRPr="00D8436F">
        <w:rPr>
          <w:rFonts w:ascii="Arial" w:hAnsi="Arial" w:cs="Arial"/>
        </w:rPr>
        <w:t>Next, I reviewed the dataset for irrelevant or redundant columns. I dropped several columns that served only as identifiers (e.g., unique IDs) or contained too many categories to be meaningful for the model. For example, columns with highly granular or sparse data were removed to simplify the dataset and improve model performance.</w:t>
      </w:r>
    </w:p>
    <w:p w14:paraId="2B446478" w14:textId="5A6F5761" w:rsidR="009E7CDB" w:rsidRPr="00D8436F" w:rsidRDefault="009E7CDB" w:rsidP="009E7CDB">
      <w:pPr>
        <w:pStyle w:val="Heading3"/>
      </w:pPr>
      <w:r>
        <w:tab/>
      </w:r>
      <w:bookmarkStart w:id="13" w:name="_Toc197005126"/>
      <w:r>
        <w:t xml:space="preserve">3.4b </w:t>
      </w:r>
      <w:r w:rsidR="00275E6D">
        <w:tab/>
        <w:t xml:space="preserve">Addressing </w:t>
      </w:r>
      <w:r>
        <w:t>Spatial Validation</w:t>
      </w:r>
      <w:bookmarkEnd w:id="13"/>
    </w:p>
    <w:p w14:paraId="1F6A4A5C" w14:textId="14BE32C4" w:rsidR="00CE7AC1" w:rsidRPr="00D8436F" w:rsidRDefault="00CE7AC1" w:rsidP="00CE7AC1">
      <w:pPr>
        <w:rPr>
          <w:rFonts w:ascii="Arial" w:eastAsia="Times New Roman" w:hAnsi="Arial" w:cs="Arial"/>
          <w:kern w:val="0"/>
          <w14:ligatures w14:val="none"/>
        </w:rPr>
      </w:pPr>
      <w:r w:rsidRPr="00D8436F">
        <w:rPr>
          <w:rFonts w:ascii="Arial" w:hAnsi="Arial" w:cs="Arial"/>
        </w:rPr>
        <w:t>Once the data was cleaned and formatted, I needed to split it into training and testing sets. However, standard random splitting methods are not suitable for spatial data due to spatial autocorrelation</w:t>
      </w:r>
      <w:r w:rsidR="00830BAA" w:rsidRPr="00D8436F">
        <w:rPr>
          <w:rFonts w:ascii="Arial" w:hAnsi="Arial" w:cs="Arial"/>
        </w:rPr>
        <w:t xml:space="preserve">, </w:t>
      </w:r>
      <w:r w:rsidRPr="00D8436F">
        <w:rPr>
          <w:rFonts w:ascii="Arial" w:hAnsi="Arial" w:cs="Arial"/>
        </w:rPr>
        <w:t>the tendency for nearby locations to have similar environmental conditions. In ecological studies, this means that locations that are geographically close to each other often share similar characteristics, which can lead to overfitting if data points from the same region are used in both the training and testing sets.</w:t>
      </w:r>
      <w:r w:rsidRPr="00D8436F">
        <w:rPr>
          <w:rFonts w:ascii="Arial" w:eastAsia="Times New Roman" w:hAnsi="Arial" w:cs="Arial"/>
          <w:kern w:val="0"/>
          <w14:ligatures w14:val="none"/>
        </w:rPr>
        <w:t xml:space="preserve"> </w:t>
      </w:r>
    </w:p>
    <w:p w14:paraId="4CD5690A" w14:textId="77777777" w:rsidR="00830BAA" w:rsidRPr="00D8436F" w:rsidRDefault="00CE7AC1" w:rsidP="00CE7AC1">
      <w:pPr>
        <w:rPr>
          <w:rFonts w:ascii="Arial" w:hAnsi="Arial" w:cs="Arial"/>
        </w:rPr>
      </w:pPr>
      <w:r w:rsidRPr="00D8436F">
        <w:rPr>
          <w:rFonts w:ascii="Arial" w:hAnsi="Arial" w:cs="Arial"/>
        </w:rPr>
        <w:t xml:space="preserve">To address this issue, I used the </w:t>
      </w:r>
      <w:proofErr w:type="spellStart"/>
      <w:r w:rsidRPr="00D8436F">
        <w:rPr>
          <w:rFonts w:ascii="Arial" w:hAnsi="Arial" w:cs="Arial"/>
          <w:b/>
          <w:bCs/>
        </w:rPr>
        <w:t>blockCV</w:t>
      </w:r>
      <w:proofErr w:type="spellEnd"/>
      <w:r w:rsidRPr="00D8436F">
        <w:rPr>
          <w:rFonts w:ascii="Arial" w:hAnsi="Arial" w:cs="Arial"/>
        </w:rPr>
        <w:t xml:space="preserve"> package in R, which is specifically designed for spatial data. This package divides the dataset into </w:t>
      </w:r>
      <w:r w:rsidRPr="00D8436F">
        <w:rPr>
          <w:rFonts w:ascii="Arial" w:hAnsi="Arial" w:cs="Arial"/>
          <w:b/>
          <w:bCs/>
        </w:rPr>
        <w:t>spatially separated folds</w:t>
      </w:r>
      <w:r w:rsidR="00830BAA" w:rsidRPr="00D8436F">
        <w:rPr>
          <w:rFonts w:ascii="Arial" w:hAnsi="Arial" w:cs="Arial"/>
        </w:rPr>
        <w:t xml:space="preserve">, </w:t>
      </w:r>
      <w:r w:rsidRPr="00D8436F">
        <w:rPr>
          <w:rFonts w:ascii="Arial" w:hAnsi="Arial" w:cs="Arial"/>
        </w:rPr>
        <w:t xml:space="preserve">subsets of the data that are geographically distinct from each other. </w:t>
      </w:r>
      <w:r w:rsidR="00830BAA" w:rsidRPr="00D8436F">
        <w:rPr>
          <w:rFonts w:ascii="Arial" w:hAnsi="Arial" w:cs="Arial"/>
        </w:rPr>
        <w:t xml:space="preserve">Each fold can be thought of as a spatial “chunk” or region of the study area, and each chunk is treated as a self-contained group of data points. </w:t>
      </w:r>
    </w:p>
    <w:p w14:paraId="46B04E99" w14:textId="446BFA9D" w:rsidR="00CE7AC1" w:rsidRPr="00D8436F" w:rsidRDefault="00CE7AC1" w:rsidP="00CE7AC1">
      <w:pPr>
        <w:rPr>
          <w:rFonts w:ascii="Arial" w:hAnsi="Arial" w:cs="Arial"/>
        </w:rPr>
      </w:pPr>
      <w:r w:rsidRPr="00D8436F">
        <w:rPr>
          <w:rFonts w:ascii="Arial" w:hAnsi="Arial" w:cs="Arial"/>
        </w:rPr>
        <w:t xml:space="preserve">By splitting the data in this way, I ensured that the training and testing data were independent of each other, meaning that data points from the same geographic area were not present in both sets. This helps prevent spatial leakage, where the model might inadvertently "learn" spatial patterns that </w:t>
      </w:r>
      <w:r w:rsidR="00D26C1C" w:rsidRPr="00D8436F">
        <w:rPr>
          <w:rFonts w:ascii="Arial" w:hAnsi="Arial" w:cs="Arial"/>
        </w:rPr>
        <w:t>are not</w:t>
      </w:r>
      <w:r w:rsidRPr="00D8436F">
        <w:rPr>
          <w:rFonts w:ascii="Arial" w:hAnsi="Arial" w:cs="Arial"/>
        </w:rPr>
        <w:t xml:space="preserve"> generalizable to other areas.</w:t>
      </w:r>
    </w:p>
    <w:p w14:paraId="1750493C" w14:textId="57B2CFE5" w:rsidR="0037097F" w:rsidRPr="00D8436F" w:rsidRDefault="00032308" w:rsidP="00CE7AC1">
      <w:pPr>
        <w:rPr>
          <w:rFonts w:ascii="Arial" w:hAnsi="Arial" w:cs="Arial"/>
        </w:rPr>
      </w:pPr>
      <w:r w:rsidRPr="00D8436F">
        <w:rPr>
          <w:rFonts w:ascii="Arial" w:hAnsi="Arial" w:cs="Arial"/>
          <w:noProof/>
        </w:rPr>
        <w:lastRenderedPageBreak/>
        <mc:AlternateContent>
          <mc:Choice Requires="wps">
            <w:drawing>
              <wp:anchor distT="0" distB="0" distL="114300" distR="114300" simplePos="0" relativeHeight="251660288" behindDoc="0" locked="0" layoutInCell="1" allowOverlap="1" wp14:anchorId="46A3A0D4" wp14:editId="5924E907">
                <wp:simplePos x="0" y="0"/>
                <wp:positionH relativeFrom="margin">
                  <wp:align>center</wp:align>
                </wp:positionH>
                <wp:positionV relativeFrom="paragraph">
                  <wp:posOffset>3899535</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74B1A502" w:rsidR="00D741DE" w:rsidRPr="00010917" w:rsidRDefault="00D741DE" w:rsidP="00D741DE">
                            <w:pPr>
                              <w:pStyle w:val="Caption"/>
                              <w:rPr>
                                <w:rFonts w:ascii="Arial" w:hAnsi="Arial" w:cs="Arial"/>
                                <w:noProof/>
                              </w:rPr>
                            </w:pPr>
                            <w:r>
                              <w:t xml:space="preserve">Figure </w:t>
                            </w:r>
                            <w:r w:rsidR="00963F55">
                              <w:fldChar w:fldCharType="begin"/>
                            </w:r>
                            <w:r w:rsidR="00963F55">
                              <w:instrText xml:space="preserve"> SEQ Figure \* ARABIC </w:instrText>
                            </w:r>
                            <w:r w:rsidR="00963F55">
                              <w:fldChar w:fldCharType="separate"/>
                            </w:r>
                            <w:r w:rsidR="00963F55">
                              <w:rPr>
                                <w:noProof/>
                              </w:rPr>
                              <w:t>2</w:t>
                            </w:r>
                            <w:r w:rsidR="00963F55">
                              <w:rPr>
                                <w:noProof/>
                              </w:rPr>
                              <w:fldChar w:fldCharType="end"/>
                            </w:r>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_x0000_s1031" type="#_x0000_t202" style="position:absolute;margin-left:0;margin-top:307.05pt;width:387.3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" stroked="f">
                <v:textbox style="mso-fit-shape-to-text:t" inset="0,0,0,0">
                  <w:txbxContent>
                    <w:p w14:paraId="5EC18102" w14:textId="74B1A502" w:rsidR="00D741DE" w:rsidRPr="00010917" w:rsidRDefault="00D741DE" w:rsidP="00D741DE">
                      <w:pPr>
                        <w:pStyle w:val="Caption"/>
                        <w:rPr>
                          <w:rFonts w:ascii="Arial" w:hAnsi="Arial" w:cs="Arial"/>
                          <w:noProof/>
                        </w:rPr>
                      </w:pPr>
                      <w:r>
                        <w:t xml:space="preserve">Figure </w:t>
                      </w:r>
                      <w:r w:rsidR="00963F55">
                        <w:fldChar w:fldCharType="begin"/>
                      </w:r>
                      <w:r w:rsidR="00963F55">
                        <w:instrText xml:space="preserve"> SEQ Figure \* ARABIC </w:instrText>
                      </w:r>
                      <w:r w:rsidR="00963F55">
                        <w:fldChar w:fldCharType="separate"/>
                      </w:r>
                      <w:r w:rsidR="00963F55">
                        <w:rPr>
                          <w:noProof/>
                        </w:rPr>
                        <w:t>2</w:t>
                      </w:r>
                      <w:r w:rsidR="00963F55">
                        <w:rPr>
                          <w:noProof/>
                        </w:rPr>
                        <w:fldChar w:fldCharType="end"/>
                      </w:r>
                      <w:r>
                        <w:t>: Folds overlayed on Missoula County</w:t>
                      </w:r>
                    </w:p>
                  </w:txbxContent>
                </v:textbox>
                <w10:wrap type="topAndBottom" anchorx="margin"/>
              </v:shape>
            </w:pict>
          </mc:Fallback>
        </mc:AlternateContent>
      </w:r>
      <w:r w:rsidR="00CE7AC1" w:rsidRPr="00D8436F">
        <w:rPr>
          <w:rFonts w:ascii="Arial" w:hAnsi="Arial" w:cs="Arial"/>
          <w:i/>
          <w:iCs/>
          <w:noProof/>
          <w:highlight w:val="yellow"/>
        </w:rPr>
        <w:drawing>
          <wp:anchor distT="0" distB="0" distL="114300" distR="114300" simplePos="0" relativeHeight="251658240" behindDoc="0" locked="0" layoutInCell="1" allowOverlap="1" wp14:anchorId="0089A63B" wp14:editId="645CDA05">
            <wp:simplePos x="0" y="0"/>
            <wp:positionH relativeFrom="margin">
              <wp:align>center</wp:align>
            </wp:positionH>
            <wp:positionV relativeFrom="paragraph">
              <wp:posOffset>1309932</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00CE7AC1" w:rsidRPr="00D8436F">
        <w:rPr>
          <w:rFonts w:ascii="Arial" w:hAnsi="Arial" w:cs="Arial"/>
        </w:rPr>
        <w:t xml:space="preserve">Each fold in the </w:t>
      </w:r>
      <w:proofErr w:type="spellStart"/>
      <w:r w:rsidR="00CE7AC1" w:rsidRPr="00D8436F">
        <w:rPr>
          <w:rFonts w:ascii="Arial" w:hAnsi="Arial" w:cs="Arial"/>
          <w:b/>
          <w:bCs/>
        </w:rPr>
        <w:t>blockCV</w:t>
      </w:r>
      <w:proofErr w:type="spellEnd"/>
      <w:r w:rsidR="00CE7AC1" w:rsidRPr="00D8436F">
        <w:rPr>
          <w:rFonts w:ascii="Arial" w:hAnsi="Arial" w:cs="Arial"/>
        </w:rPr>
        <w:t xml:space="preserve"> process contains a subset of the data that is spatially distinct from the others, creating a more realistic scenario for model validation. When the model is trained on </w:t>
      </w:r>
      <w:r w:rsidR="00830BAA" w:rsidRPr="00D8436F">
        <w:rPr>
          <w:rFonts w:ascii="Arial" w:hAnsi="Arial" w:cs="Arial"/>
        </w:rPr>
        <w:t>one-fold</w:t>
      </w:r>
      <w:r w:rsidR="00CE7AC1" w:rsidRPr="00D8436F">
        <w:rPr>
          <w:rFonts w:ascii="Arial" w:hAnsi="Arial" w:cs="Arial"/>
        </w:rPr>
        <w:t xml:space="preserve"> and tested on another, it simulates how the model would perform when applied to new, unseen areas of the landscape. This approach ensures that the model’s performance is robust and more representative of how it will generalize to different locations.</w:t>
      </w:r>
    </w:p>
    <w:p w14:paraId="61BA6F94" w14:textId="4D66F2C7" w:rsidR="00E60F4F" w:rsidRDefault="00E60F4F" w:rsidP="00E60F4F">
      <w:pPr>
        <w:pStyle w:val="Heading2"/>
        <w:numPr>
          <w:ilvl w:val="1"/>
          <w:numId w:val="8"/>
        </w:numPr>
      </w:pPr>
      <w:bookmarkStart w:id="14" w:name="_Toc197005127"/>
      <w:r w:rsidRPr="00E60F4F">
        <w:t>Model Selection</w:t>
      </w:r>
      <w:r w:rsidR="00D71A38">
        <w:t xml:space="preserve"> &amp; Evaluation</w:t>
      </w:r>
      <w:bookmarkEnd w:id="14"/>
    </w:p>
    <w:p w14:paraId="71CC7A43" w14:textId="09D15E07" w:rsidR="00E60F4F" w:rsidRDefault="00D71A38" w:rsidP="00EF0B71">
      <w:r w:rsidRPr="00D71A38">
        <w:t>To identify the most suitable modeling approach for predicting Russian Olive habitat suitability in Missoula County, I compared four different methods</w:t>
      </w:r>
      <w:r w:rsidR="00E60F4F">
        <w:t>:</w:t>
      </w:r>
    </w:p>
    <w:p w14:paraId="639CFD18" w14:textId="68A24EEF" w:rsidR="00E60F4F" w:rsidRDefault="00D71A38" w:rsidP="00EF0111">
      <w:pPr>
        <w:pStyle w:val="ListParagraph"/>
        <w:numPr>
          <w:ilvl w:val="0"/>
          <w:numId w:val="17"/>
        </w:numPr>
      </w:pPr>
      <w:r w:rsidRPr="00EF0111">
        <w:rPr>
          <w:b/>
          <w:bCs/>
        </w:rPr>
        <w:t>Generalized Linear Model (GLM):</w:t>
      </w:r>
      <w:r w:rsidRPr="00D71A38">
        <w:t xml:space="preserve"> A baseline model assuming linear relationships between predictors and the response variable</w:t>
      </w:r>
      <w:r w:rsidR="00E60F4F">
        <w:t>.</w:t>
      </w:r>
    </w:p>
    <w:p w14:paraId="0FE96924" w14:textId="77777777" w:rsidR="00D71A38" w:rsidRDefault="00D71A38" w:rsidP="00EF0111">
      <w:pPr>
        <w:pStyle w:val="ListParagraph"/>
        <w:numPr>
          <w:ilvl w:val="0"/>
          <w:numId w:val="17"/>
        </w:numPr>
      </w:pPr>
      <w:r w:rsidRPr="00EF0111">
        <w:rPr>
          <w:b/>
          <w:bCs/>
        </w:rPr>
        <w:t>Generalized Additive Model (GAM):</w:t>
      </w:r>
      <w:r w:rsidRPr="00D71A38">
        <w:t xml:space="preserve"> An extension of GLM that incorporates smooth functions for non-linear relationships.</w:t>
      </w:r>
    </w:p>
    <w:p w14:paraId="4BB93C87" w14:textId="77777777" w:rsidR="00D71A38" w:rsidRDefault="00D71A38" w:rsidP="00EF0111">
      <w:pPr>
        <w:pStyle w:val="ListParagraph"/>
        <w:numPr>
          <w:ilvl w:val="0"/>
          <w:numId w:val="17"/>
        </w:numPr>
      </w:pPr>
      <w:r w:rsidRPr="00EF0111">
        <w:rPr>
          <w:b/>
          <w:bCs/>
        </w:rPr>
        <w:t>Random Forest (RF):</w:t>
      </w:r>
      <w:r w:rsidRPr="00D71A38">
        <w:t xml:space="preserve"> An ensemble method using decision trees to model non-linear relationships and variable interactions.</w:t>
      </w:r>
    </w:p>
    <w:p w14:paraId="644E7B4A" w14:textId="3281487E" w:rsidR="00826EC6" w:rsidRPr="00E60F4F" w:rsidRDefault="00D71A38" w:rsidP="00826EC6">
      <w:pPr>
        <w:pStyle w:val="ListParagraph"/>
        <w:numPr>
          <w:ilvl w:val="0"/>
          <w:numId w:val="17"/>
        </w:numPr>
      </w:pPr>
      <w:r w:rsidRPr="00EF0111">
        <w:rPr>
          <w:b/>
          <w:bCs/>
        </w:rPr>
        <w:t>Gradient Boosted Machine (GBM):</w:t>
      </w:r>
      <w:r w:rsidRPr="00D71A38">
        <w:t xml:space="preserve"> An ensemble method that builds trees sequentially to correct errors from previous trees, but prone to overfitting</w:t>
      </w:r>
      <w:r w:rsidR="00826EC6">
        <w:t>.</w:t>
      </w:r>
    </w:p>
    <w:p w14:paraId="11EC0D25" w14:textId="44999D84" w:rsidR="00E60F4F" w:rsidRPr="00E60F4F" w:rsidRDefault="00E60F4F" w:rsidP="00E60F4F">
      <w:pPr>
        <w:pStyle w:val="Heading2"/>
        <w:numPr>
          <w:ilvl w:val="1"/>
          <w:numId w:val="8"/>
        </w:numPr>
      </w:pPr>
      <w:bookmarkStart w:id="15" w:name="_Toc197005128"/>
      <w:r>
        <w:t>Model Evaluation</w:t>
      </w:r>
      <w:bookmarkEnd w:id="15"/>
    </w:p>
    <w:p w14:paraId="2F014086" w14:textId="77777777" w:rsidR="00EF0111" w:rsidRDefault="00EF0111" w:rsidP="00EF0111">
      <w:r w:rsidRPr="00D71A38">
        <w:t xml:space="preserve">Each model was evaluated using cross-validation and </w:t>
      </w:r>
      <w:r>
        <w:t>the following performance metrics:</w:t>
      </w:r>
    </w:p>
    <w:p w14:paraId="5E151F88" w14:textId="77777777" w:rsidR="00EF0111" w:rsidRPr="00D71A38" w:rsidRDefault="00EF0111" w:rsidP="00EF0111">
      <w:pPr>
        <w:pStyle w:val="ListParagraph"/>
        <w:numPr>
          <w:ilvl w:val="0"/>
          <w:numId w:val="16"/>
        </w:numPr>
      </w:pPr>
      <w:r w:rsidRPr="00EF0111">
        <w:rPr>
          <w:b/>
          <w:bCs/>
        </w:rPr>
        <w:lastRenderedPageBreak/>
        <w:t>Area Under the Curve (AUC):</w:t>
      </w:r>
      <w:r>
        <w:t xml:space="preserve"> </w:t>
      </w:r>
      <w:r w:rsidRPr="00EF0111">
        <w:rPr>
          <w:rFonts w:ascii="Arial" w:hAnsi="Arial" w:cs="Arial"/>
        </w:rPr>
        <w:t>Evaluates the model’s ability to distinguish between presence and absence points, with values closer to one indicating better performance.</w:t>
      </w:r>
    </w:p>
    <w:p w14:paraId="3A5BBCFB" w14:textId="77777777" w:rsidR="00EF0111" w:rsidRDefault="00EF0111" w:rsidP="00643A60">
      <w:pPr>
        <w:pStyle w:val="ListParagraph"/>
        <w:numPr>
          <w:ilvl w:val="0"/>
          <w:numId w:val="16"/>
        </w:numPr>
      </w:pPr>
      <w:r w:rsidRPr="00EF0111">
        <w:rPr>
          <w:b/>
          <w:bCs/>
        </w:rPr>
        <w:t xml:space="preserve">Accuracy: </w:t>
      </w:r>
      <w:r w:rsidRPr="00EF0111">
        <w:t>The overall rate of correct predictions (both presence and absence) made by the model.</w:t>
      </w:r>
    </w:p>
    <w:p w14:paraId="041A1FFF" w14:textId="77777777" w:rsidR="00EF0111" w:rsidRDefault="00EF0111" w:rsidP="00D566FC">
      <w:pPr>
        <w:pStyle w:val="ListParagraph"/>
        <w:numPr>
          <w:ilvl w:val="0"/>
          <w:numId w:val="16"/>
        </w:numPr>
      </w:pPr>
      <w:r w:rsidRPr="00EF0111">
        <w:rPr>
          <w:b/>
          <w:bCs/>
        </w:rPr>
        <w:t xml:space="preserve">Sensitivity: </w:t>
      </w:r>
      <w:r w:rsidRPr="00EF0111">
        <w:t>The model’s ability to correctly predict the presence of Russian Olive at a given location.</w:t>
      </w:r>
    </w:p>
    <w:p w14:paraId="3358D91C" w14:textId="136AD677" w:rsidR="00EF0111" w:rsidRDefault="00EF0111" w:rsidP="00D566FC">
      <w:pPr>
        <w:pStyle w:val="ListParagraph"/>
        <w:numPr>
          <w:ilvl w:val="0"/>
          <w:numId w:val="16"/>
        </w:numPr>
      </w:pPr>
      <w:r w:rsidRPr="00EF0111">
        <w:rPr>
          <w:b/>
          <w:bCs/>
        </w:rPr>
        <w:t xml:space="preserve">Specificity: </w:t>
      </w:r>
      <w:r w:rsidRPr="00EF0111">
        <w:t>The model’s ability to correctly predict the absence of Russian Olive at a given location</w:t>
      </w:r>
      <w:r>
        <w:t>.</w:t>
      </w:r>
    </w:p>
    <w:tbl>
      <w:tblPr>
        <w:tblStyle w:val="GridTable5Dark-Accent6"/>
        <w:tblpPr w:leftFromText="180" w:rightFromText="180" w:vertAnchor="page" w:horzAnchor="margin" w:tblpXSpec="center" w:tblpY="5187"/>
        <w:tblW w:w="10020" w:type="dxa"/>
        <w:tblLook w:val="04A0" w:firstRow="1" w:lastRow="0" w:firstColumn="1" w:lastColumn="0" w:noHBand="0" w:noVBand="1"/>
      </w:tblPr>
      <w:tblGrid>
        <w:gridCol w:w="2004"/>
        <w:gridCol w:w="2004"/>
        <w:gridCol w:w="2004"/>
        <w:gridCol w:w="2004"/>
        <w:gridCol w:w="2004"/>
      </w:tblGrid>
      <w:tr w:rsidR="00EF0B71" w:rsidRPr="00826EC6" w14:paraId="6E6918FE" w14:textId="77777777" w:rsidTr="00EF0B71">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2004" w:type="dxa"/>
          </w:tcPr>
          <w:p w14:paraId="34E3D303" w14:textId="77777777" w:rsidR="00EF0111" w:rsidRPr="00826EC6" w:rsidRDefault="00EF0111" w:rsidP="00EF0111">
            <w:pPr>
              <w:jc w:val="both"/>
              <w:rPr>
                <w:b w:val="0"/>
                <w:bCs w:val="0"/>
              </w:rPr>
            </w:pPr>
            <w:r w:rsidRPr="00826EC6">
              <w:rPr>
                <w:b w:val="0"/>
                <w:bCs w:val="0"/>
              </w:rPr>
              <w:t>Model</w:t>
            </w:r>
          </w:p>
        </w:tc>
        <w:tc>
          <w:tcPr>
            <w:tcW w:w="2004" w:type="dxa"/>
          </w:tcPr>
          <w:p w14:paraId="2322E64B" w14:textId="77777777" w:rsidR="00EF0111" w:rsidRPr="00826EC6" w:rsidRDefault="00EF0111" w:rsidP="00EF0111">
            <w:pPr>
              <w:jc w:val="both"/>
              <w:cnfStyle w:val="100000000000" w:firstRow="1" w:lastRow="0" w:firstColumn="0" w:lastColumn="0" w:oddVBand="0" w:evenVBand="0" w:oddHBand="0" w:evenHBand="0" w:firstRowFirstColumn="0" w:firstRowLastColumn="0" w:lastRowFirstColumn="0" w:lastRowLastColumn="0"/>
              <w:rPr>
                <w:b w:val="0"/>
                <w:bCs w:val="0"/>
              </w:rPr>
            </w:pPr>
            <w:r w:rsidRPr="00826EC6">
              <w:rPr>
                <w:b w:val="0"/>
                <w:bCs w:val="0"/>
              </w:rPr>
              <w:t>AUC</w:t>
            </w:r>
          </w:p>
        </w:tc>
        <w:tc>
          <w:tcPr>
            <w:tcW w:w="2004" w:type="dxa"/>
          </w:tcPr>
          <w:p w14:paraId="0CE99AAC" w14:textId="77777777" w:rsidR="00EF0111" w:rsidRPr="00826EC6" w:rsidRDefault="00EF0111" w:rsidP="00EF0111">
            <w:pPr>
              <w:jc w:val="both"/>
              <w:cnfStyle w:val="100000000000" w:firstRow="1" w:lastRow="0" w:firstColumn="0" w:lastColumn="0" w:oddVBand="0" w:evenVBand="0" w:oddHBand="0" w:evenHBand="0" w:firstRowFirstColumn="0" w:firstRowLastColumn="0" w:lastRowFirstColumn="0" w:lastRowLastColumn="0"/>
              <w:rPr>
                <w:b w:val="0"/>
                <w:bCs w:val="0"/>
              </w:rPr>
            </w:pPr>
            <w:r w:rsidRPr="00826EC6">
              <w:rPr>
                <w:b w:val="0"/>
                <w:bCs w:val="0"/>
              </w:rPr>
              <w:t>Accuracy</w:t>
            </w:r>
          </w:p>
        </w:tc>
        <w:tc>
          <w:tcPr>
            <w:tcW w:w="2004" w:type="dxa"/>
          </w:tcPr>
          <w:p w14:paraId="78DF80A3" w14:textId="77777777" w:rsidR="00EF0111" w:rsidRPr="00826EC6" w:rsidRDefault="00EF0111" w:rsidP="00EF0111">
            <w:pPr>
              <w:jc w:val="both"/>
              <w:cnfStyle w:val="100000000000" w:firstRow="1" w:lastRow="0" w:firstColumn="0" w:lastColumn="0" w:oddVBand="0" w:evenVBand="0" w:oddHBand="0" w:evenHBand="0" w:firstRowFirstColumn="0" w:firstRowLastColumn="0" w:lastRowFirstColumn="0" w:lastRowLastColumn="0"/>
              <w:rPr>
                <w:b w:val="0"/>
                <w:bCs w:val="0"/>
              </w:rPr>
            </w:pPr>
            <w:r w:rsidRPr="00826EC6">
              <w:rPr>
                <w:b w:val="0"/>
                <w:bCs w:val="0"/>
              </w:rPr>
              <w:t>Sensitivity</w:t>
            </w:r>
          </w:p>
        </w:tc>
        <w:tc>
          <w:tcPr>
            <w:tcW w:w="2004" w:type="dxa"/>
          </w:tcPr>
          <w:p w14:paraId="3156EA59" w14:textId="77777777" w:rsidR="00EF0111" w:rsidRPr="00826EC6" w:rsidRDefault="00EF0111" w:rsidP="00EF0111">
            <w:pPr>
              <w:jc w:val="both"/>
              <w:cnfStyle w:val="100000000000" w:firstRow="1" w:lastRow="0" w:firstColumn="0" w:lastColumn="0" w:oddVBand="0" w:evenVBand="0" w:oddHBand="0" w:evenHBand="0" w:firstRowFirstColumn="0" w:firstRowLastColumn="0" w:lastRowFirstColumn="0" w:lastRowLastColumn="0"/>
              <w:rPr>
                <w:b w:val="0"/>
                <w:bCs w:val="0"/>
              </w:rPr>
            </w:pPr>
            <w:r w:rsidRPr="00826EC6">
              <w:rPr>
                <w:b w:val="0"/>
                <w:bCs w:val="0"/>
              </w:rPr>
              <w:t>Specificity</w:t>
            </w:r>
          </w:p>
        </w:tc>
      </w:tr>
      <w:tr w:rsidR="00EF0B71" w14:paraId="62105655" w14:textId="77777777" w:rsidTr="00EF0B71">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004" w:type="dxa"/>
          </w:tcPr>
          <w:p w14:paraId="50F0BF1C" w14:textId="77777777" w:rsidR="00EF0111" w:rsidRDefault="00EF0111" w:rsidP="00EF0111">
            <w:pPr>
              <w:jc w:val="both"/>
            </w:pPr>
            <w:r>
              <w:t>GLM</w:t>
            </w:r>
          </w:p>
        </w:tc>
        <w:tc>
          <w:tcPr>
            <w:tcW w:w="2004" w:type="dxa"/>
          </w:tcPr>
          <w:p w14:paraId="3EE0724F"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EF0111">
              <w:rPr>
                <w:b/>
                <w:bCs/>
              </w:rPr>
              <w:t>0.9669812</w:t>
            </w:r>
          </w:p>
        </w:tc>
        <w:tc>
          <w:tcPr>
            <w:tcW w:w="2004" w:type="dxa"/>
          </w:tcPr>
          <w:p w14:paraId="438E1212"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EF0111">
              <w:rPr>
                <w:b/>
                <w:bCs/>
              </w:rPr>
              <w:t>0.9470405</w:t>
            </w:r>
          </w:p>
        </w:tc>
        <w:tc>
          <w:tcPr>
            <w:tcW w:w="2004" w:type="dxa"/>
          </w:tcPr>
          <w:p w14:paraId="3C58206B"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0.9733978</w:t>
            </w:r>
          </w:p>
          <w:p w14:paraId="1BE08795"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c>
          <w:tcPr>
            <w:tcW w:w="2004" w:type="dxa"/>
          </w:tcPr>
          <w:p w14:paraId="0FBE2963"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0.9190231</w:t>
            </w:r>
          </w:p>
          <w:p w14:paraId="0D466EAB"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r>
      <w:tr w:rsidR="00EF0B71" w14:paraId="6A4F6B37" w14:textId="77777777" w:rsidTr="00EF0B71">
        <w:trPr>
          <w:trHeight w:val="504"/>
        </w:trPr>
        <w:tc>
          <w:tcPr>
            <w:cnfStyle w:val="001000000000" w:firstRow="0" w:lastRow="0" w:firstColumn="1" w:lastColumn="0" w:oddVBand="0" w:evenVBand="0" w:oddHBand="0" w:evenHBand="0" w:firstRowFirstColumn="0" w:firstRowLastColumn="0" w:lastRowFirstColumn="0" w:lastRowLastColumn="0"/>
            <w:tcW w:w="2004" w:type="dxa"/>
          </w:tcPr>
          <w:p w14:paraId="27CCEE45" w14:textId="77777777" w:rsidR="00EF0111" w:rsidRDefault="00EF0111" w:rsidP="00EF0111">
            <w:pPr>
              <w:jc w:val="both"/>
            </w:pPr>
            <w:r>
              <w:t>GAM</w:t>
            </w:r>
          </w:p>
        </w:tc>
        <w:tc>
          <w:tcPr>
            <w:tcW w:w="2004" w:type="dxa"/>
          </w:tcPr>
          <w:p w14:paraId="7BDD9C6A"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0.9552685</w:t>
            </w:r>
          </w:p>
          <w:p w14:paraId="7FC6760E"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7BABF87C"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0.9358255</w:t>
            </w:r>
          </w:p>
          <w:p w14:paraId="0F68A190"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3C0AD62C"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0.9504232</w:t>
            </w:r>
          </w:p>
          <w:p w14:paraId="06C72D0E"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2218281D"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0.9203085</w:t>
            </w:r>
          </w:p>
          <w:p w14:paraId="13C79297"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r>
      <w:tr w:rsidR="00EF0B71" w14:paraId="69B377C1" w14:textId="77777777" w:rsidTr="00EF0B71">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004" w:type="dxa"/>
          </w:tcPr>
          <w:p w14:paraId="03D11E50" w14:textId="77777777" w:rsidR="00EF0111" w:rsidRDefault="00EF0111" w:rsidP="00EF0111">
            <w:pPr>
              <w:jc w:val="both"/>
            </w:pPr>
            <w:r>
              <w:t>Random Forest</w:t>
            </w:r>
          </w:p>
        </w:tc>
        <w:tc>
          <w:tcPr>
            <w:tcW w:w="2004" w:type="dxa"/>
          </w:tcPr>
          <w:p w14:paraId="088483CF"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0.9703756</w:t>
            </w:r>
          </w:p>
          <w:p w14:paraId="5EC15E22"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c>
          <w:tcPr>
            <w:tcW w:w="2004" w:type="dxa"/>
          </w:tcPr>
          <w:p w14:paraId="3B45388F"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0.9464174</w:t>
            </w:r>
          </w:p>
          <w:p w14:paraId="6997A99A"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c>
          <w:tcPr>
            <w:tcW w:w="2004" w:type="dxa"/>
          </w:tcPr>
          <w:p w14:paraId="7A52691C"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0.9516324</w:t>
            </w:r>
          </w:p>
          <w:p w14:paraId="46975427"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c>
          <w:tcPr>
            <w:tcW w:w="2004" w:type="dxa"/>
          </w:tcPr>
          <w:p w14:paraId="3684351C"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0.9408740</w:t>
            </w:r>
          </w:p>
          <w:p w14:paraId="08F63DF4"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r>
      <w:tr w:rsidR="00EF0B71" w14:paraId="7D4781BC" w14:textId="77777777" w:rsidTr="00EF0B71">
        <w:trPr>
          <w:trHeight w:val="492"/>
        </w:trPr>
        <w:tc>
          <w:tcPr>
            <w:cnfStyle w:val="001000000000" w:firstRow="0" w:lastRow="0" w:firstColumn="1" w:lastColumn="0" w:oddVBand="0" w:evenVBand="0" w:oddHBand="0" w:evenHBand="0" w:firstRowFirstColumn="0" w:firstRowLastColumn="0" w:lastRowFirstColumn="0" w:lastRowLastColumn="0"/>
            <w:tcW w:w="2004" w:type="dxa"/>
          </w:tcPr>
          <w:p w14:paraId="25061735" w14:textId="77777777" w:rsidR="00EF0111" w:rsidRDefault="00EF0111" w:rsidP="00EF0111">
            <w:pPr>
              <w:jc w:val="both"/>
            </w:pPr>
            <w:r>
              <w:t>GBM</w:t>
            </w:r>
          </w:p>
        </w:tc>
        <w:tc>
          <w:tcPr>
            <w:tcW w:w="2004" w:type="dxa"/>
          </w:tcPr>
          <w:p w14:paraId="75B51BE6"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0.9675283</w:t>
            </w:r>
          </w:p>
          <w:p w14:paraId="3FFC49FB"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4CAEECBD"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0.9414330</w:t>
            </w:r>
          </w:p>
          <w:p w14:paraId="6DBCDE3B"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01A679E5"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0.9528416</w:t>
            </w:r>
          </w:p>
          <w:p w14:paraId="6A9EEE6D"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6E2DBA31"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0.9293059</w:t>
            </w:r>
          </w:p>
          <w:p w14:paraId="6B4CD2FF" w14:textId="77777777" w:rsidR="00EF0111" w:rsidRPr="00EF0111" w:rsidRDefault="00EF0111" w:rsidP="00EF0111">
            <w:pPr>
              <w:keepNext/>
              <w:jc w:val="both"/>
              <w:cnfStyle w:val="000000000000" w:firstRow="0" w:lastRow="0" w:firstColumn="0" w:lastColumn="0" w:oddVBand="0" w:evenVBand="0" w:oddHBand="0" w:evenHBand="0" w:firstRowFirstColumn="0" w:firstRowLastColumn="0" w:lastRowFirstColumn="0" w:lastRowLastColumn="0"/>
              <w:rPr>
                <w:b/>
                <w:bCs/>
              </w:rPr>
            </w:pPr>
          </w:p>
        </w:tc>
      </w:tr>
    </w:tbl>
    <w:p w14:paraId="40CB63A0" w14:textId="7695C1DA" w:rsidR="00EF0111" w:rsidRDefault="00EF0B71" w:rsidP="00EF0111">
      <w:pPr>
        <w:rPr>
          <w:rFonts w:ascii="Arial" w:hAnsi="Arial" w:cs="Arial"/>
        </w:rPr>
      </w:pPr>
      <w:r w:rsidRPr="00EF0B71">
        <w:rPr>
          <w:rFonts w:ascii="Arial" w:hAnsi="Arial" w:cs="Arial"/>
        </w:rPr>
        <w:t>The table below (Table 2) displays the results of this evaluation for each model</w:t>
      </w:r>
      <w:r>
        <w:rPr>
          <w:rFonts w:ascii="Arial" w:hAnsi="Arial" w:cs="Arial"/>
        </w:rPr>
        <w:t>:</w:t>
      </w:r>
    </w:p>
    <w:p w14:paraId="7B105F72" w14:textId="77777777" w:rsidR="00EF0111" w:rsidRDefault="00EF0111" w:rsidP="00EF0B71">
      <w:pPr>
        <w:pStyle w:val="Caption"/>
        <w:framePr w:hSpace="180" w:wrap="around" w:vAnchor="page" w:hAnchor="page" w:x="1101" w:y="7868"/>
        <w:jc w:val="center"/>
      </w:pPr>
      <w:r>
        <w:t xml:space="preserve">Table </w:t>
      </w:r>
      <w:r>
        <w:fldChar w:fldCharType="begin"/>
      </w:r>
      <w:r>
        <w:instrText xml:space="preserve"> SEQ Table \* ARABIC </w:instrText>
      </w:r>
      <w:r>
        <w:fldChar w:fldCharType="separate"/>
      </w:r>
      <w:r>
        <w:rPr>
          <w:noProof/>
        </w:rPr>
        <w:t>2</w:t>
      </w:r>
      <w:r>
        <w:fldChar w:fldCharType="end"/>
      </w:r>
      <w:r>
        <w:t>: Model Evaluation</w:t>
      </w:r>
    </w:p>
    <w:p w14:paraId="528CC456" w14:textId="77777777" w:rsidR="00EF0111" w:rsidRDefault="00EF0111" w:rsidP="00EF0111">
      <w:pPr>
        <w:rPr>
          <w:rFonts w:ascii="Arial" w:hAnsi="Arial" w:cs="Arial"/>
        </w:rPr>
      </w:pPr>
    </w:p>
    <w:p w14:paraId="55ED5D7F" w14:textId="77777777" w:rsidR="00EF0B71" w:rsidRPr="00EF0B71" w:rsidRDefault="00EF0B71" w:rsidP="00EF0B71">
      <w:pPr>
        <w:rPr>
          <w:rFonts w:ascii="Arial" w:hAnsi="Arial" w:cs="Arial"/>
        </w:rPr>
      </w:pPr>
      <w:r w:rsidRPr="00EF0B71">
        <w:rPr>
          <w:rFonts w:ascii="Arial" w:hAnsi="Arial" w:cs="Arial"/>
        </w:rPr>
        <w:t>As shown in Table 2, the Random Forest model performed the best overall, with the highest AUC and strong balance between sensitivity and specificity.</w:t>
      </w:r>
    </w:p>
    <w:p w14:paraId="0E28C20F" w14:textId="75F1FD4A" w:rsidR="00EF0B71" w:rsidRPr="00EF0B71" w:rsidRDefault="00EF0B71" w:rsidP="00EF0B71">
      <w:pPr>
        <w:rPr>
          <w:rFonts w:ascii="Arial" w:hAnsi="Arial" w:cs="Arial"/>
        </w:rPr>
      </w:pPr>
      <w:r>
        <w:rPr>
          <w:rFonts w:ascii="Arial" w:hAnsi="Arial" w:cs="Arial"/>
          <w:b/>
          <w:bCs/>
        </w:rPr>
        <w:t>Final Selection</w:t>
      </w:r>
      <w:r w:rsidRPr="00EF0B71">
        <w:rPr>
          <w:rFonts w:ascii="Arial" w:hAnsi="Arial" w:cs="Arial"/>
        </w:rPr>
        <w:br/>
        <w:t>Given its superior performance, I selected Random Forest as the final modeling approach. Random Forest is a machine learning technique used for classification and regression tasks. It constructs multiple decision trees from random subsets of the data and combines their predictions, improving accuracy and reducing overfitting.</w:t>
      </w:r>
    </w:p>
    <w:p w14:paraId="47E59BB9" w14:textId="29663017" w:rsidR="00EF0B71" w:rsidRPr="00EF0B71" w:rsidRDefault="00EF0B71" w:rsidP="00EF0B71">
      <w:pPr>
        <w:rPr>
          <w:rFonts w:ascii="Arial" w:hAnsi="Arial" w:cs="Arial"/>
        </w:rPr>
      </w:pPr>
      <w:r w:rsidRPr="00EF0B71">
        <w:rPr>
          <w:rFonts w:ascii="Arial" w:hAnsi="Arial" w:cs="Arial"/>
        </w:rPr>
        <w:t>One of the key advantages of Random Forest is its ability to manage large datasets with complex interactions between variables, making it well-suited for ecological modeling where numerous environmental factors influence species distribution. It handles both categorical and continuous data and provides insights into variable importance, which is particularly helpful for understanding what drives habitat suitability.</w:t>
      </w:r>
    </w:p>
    <w:p w14:paraId="15959777" w14:textId="6371CDC3" w:rsidR="00B964AB" w:rsidRPr="00D8436F" w:rsidRDefault="00323DC8" w:rsidP="0071621D">
      <w:pPr>
        <w:pStyle w:val="Heading1"/>
        <w:numPr>
          <w:ilvl w:val="0"/>
          <w:numId w:val="8"/>
        </w:numPr>
        <w:rPr>
          <w:rFonts w:ascii="Arial" w:hAnsi="Arial" w:cs="Arial"/>
        </w:rPr>
      </w:pPr>
      <w:bookmarkStart w:id="16" w:name="_Toc197005129"/>
      <w:r w:rsidRPr="00D8436F">
        <w:rPr>
          <w:rFonts w:ascii="Arial" w:hAnsi="Arial" w:cs="Arial"/>
        </w:rPr>
        <w:lastRenderedPageBreak/>
        <w:t>Analysis</w:t>
      </w:r>
      <w:bookmarkEnd w:id="16"/>
    </w:p>
    <w:p w14:paraId="17DEB945" w14:textId="4C395929" w:rsidR="00B964AB" w:rsidRPr="00D8436F" w:rsidRDefault="00B964AB" w:rsidP="0071621D">
      <w:pPr>
        <w:pStyle w:val="Heading2"/>
        <w:numPr>
          <w:ilvl w:val="1"/>
          <w:numId w:val="8"/>
        </w:numPr>
        <w:rPr>
          <w:rFonts w:ascii="Arial" w:hAnsi="Arial" w:cs="Arial"/>
        </w:rPr>
      </w:pPr>
      <w:bookmarkStart w:id="17" w:name="_Toc197005130"/>
      <w:r w:rsidRPr="00D8436F">
        <w:rPr>
          <w:rFonts w:ascii="Arial" w:hAnsi="Arial" w:cs="Arial"/>
        </w:rPr>
        <w:t>Initial Analysis</w:t>
      </w:r>
      <w:bookmarkEnd w:id="17"/>
    </w:p>
    <w:p w14:paraId="6EC81774" w14:textId="4CD2C1B2" w:rsidR="00534FC3" w:rsidRPr="00D8436F" w:rsidRDefault="00534FC3" w:rsidP="00502517">
      <w:pPr>
        <w:ind w:firstLine="720"/>
        <w:rPr>
          <w:rFonts w:ascii="Arial" w:hAnsi="Arial" w:cs="Arial"/>
        </w:rPr>
      </w:pPr>
      <w:r w:rsidRPr="00D8436F">
        <w:rPr>
          <w:rFonts w:ascii="Arial" w:hAnsi="Arial" w:cs="Arial"/>
        </w:rPr>
        <w:t>Before discussing the model output, I want</w:t>
      </w:r>
      <w:r w:rsidR="00CF33AB">
        <w:rPr>
          <w:rFonts w:ascii="Arial" w:hAnsi="Arial" w:cs="Arial"/>
        </w:rPr>
        <w:t>ed</w:t>
      </w:r>
      <w:r w:rsidRPr="00D8436F">
        <w:rPr>
          <w:rFonts w:ascii="Arial" w:hAnsi="Arial" w:cs="Arial"/>
        </w:rPr>
        <w:t xml:space="preserve"> to address several key questions that provide context for the current distribution of Russian Olive in Missoula County. These insights help clarify where Russian Olive is found, how it is spreading, and potential challenges for remediation efforts.</w:t>
      </w:r>
    </w:p>
    <w:p w14:paraId="3BC70BF1" w14:textId="59087499" w:rsidR="00534FC3" w:rsidRPr="00D8436F" w:rsidRDefault="00534FC3" w:rsidP="00CF33AB">
      <w:pPr>
        <w:rPr>
          <w:rFonts w:ascii="Arial" w:hAnsi="Arial" w:cs="Arial"/>
        </w:rPr>
      </w:pPr>
      <w:r w:rsidRPr="00D8436F">
        <w:rPr>
          <w:rFonts w:ascii="Arial" w:hAnsi="Arial" w:cs="Arial"/>
        </w:rPr>
        <w:t xml:space="preserve">Looking at the distribution of data points, Russian Olive tends to be concentrated in areas near rivers or streams, which aligns with its preference for riparian habitats. However, there are also several locations—such as </w:t>
      </w:r>
      <w:r w:rsidR="006612D1" w:rsidRPr="00D8436F">
        <w:rPr>
          <w:rFonts w:ascii="Arial" w:hAnsi="Arial" w:cs="Arial"/>
        </w:rPr>
        <w:t xml:space="preserve">the large concentration near the Fish and Wildlife Department on Spurgin Road </w:t>
      </w:r>
      <w:r w:rsidRPr="00D8436F">
        <w:rPr>
          <w:rFonts w:ascii="Arial" w:hAnsi="Arial" w:cs="Arial"/>
        </w:rPr>
        <w:t xml:space="preserve">—where no visible water source is nearby. This suggests that Russian Olive may be spreading beyond its typical riparian zones, possibly due to human activity or other environmental </w:t>
      </w:r>
      <w:commentRangeStart w:id="18"/>
      <w:r w:rsidRPr="00D8436F">
        <w:rPr>
          <w:rFonts w:ascii="Arial" w:hAnsi="Arial" w:cs="Arial"/>
        </w:rPr>
        <w:t>factors.</w:t>
      </w:r>
      <w:commentRangeEnd w:id="18"/>
      <w:r w:rsidR="00AB5866" w:rsidRPr="00D8436F">
        <w:rPr>
          <w:rStyle w:val="CommentReference"/>
          <w:rFonts w:ascii="Arial" w:hAnsi="Arial" w:cs="Arial"/>
        </w:rPr>
        <w:commentReference w:id="18"/>
      </w:r>
    </w:p>
    <w:p w14:paraId="3AD9170C" w14:textId="60908D14" w:rsidR="000B05FD" w:rsidRPr="00D8436F" w:rsidRDefault="000B05FD" w:rsidP="00534FC3">
      <w:pPr>
        <w:ind w:firstLine="720"/>
        <w:rPr>
          <w:rFonts w:ascii="Arial" w:hAnsi="Arial" w:cs="Arial"/>
          <w:i/>
          <w:iCs/>
        </w:rPr>
      </w:pPr>
      <w:r w:rsidRPr="00D8436F">
        <w:rPr>
          <w:rFonts w:ascii="Arial" w:hAnsi="Arial" w:cs="Arial"/>
          <w:noProof/>
        </w:rPr>
        <mc:AlternateContent>
          <mc:Choice Requires="wps">
            <w:drawing>
              <wp:anchor distT="0" distB="0" distL="114300" distR="114300" simplePos="0" relativeHeight="251663360" behindDoc="0" locked="0" layoutInCell="1" allowOverlap="1" wp14:anchorId="69581AE7" wp14:editId="143DA0EC">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24CDC82A" w:rsidR="000B05FD" w:rsidRPr="000C0C58" w:rsidRDefault="000B05FD" w:rsidP="000B05FD">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3</w:t>
                            </w:r>
                            <w:r w:rsidR="00963F55">
                              <w:rPr>
                                <w:noProof/>
                              </w:rPr>
                              <w:fldChar w:fldCharType="end"/>
                            </w:r>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2" type="#_x0000_t202" style="position:absolute;left:0;text-align:left;margin-left:0;margin-top:362.8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24CDC82A" w:rsidR="000B05FD" w:rsidRPr="000C0C58" w:rsidRDefault="000B05FD" w:rsidP="000B05FD">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3</w:t>
                      </w:r>
                      <w:r w:rsidR="00963F55">
                        <w:rPr>
                          <w:noProof/>
                        </w:rPr>
                        <w:fldChar w:fldCharType="end"/>
                      </w:r>
                      <w:r>
                        <w:t>: Russian Olive in Missoula</w:t>
                      </w:r>
                    </w:p>
                  </w:txbxContent>
                </v:textbox>
                <w10:wrap type="topAndBottom"/>
              </v:shape>
            </w:pict>
          </mc:Fallback>
        </mc:AlternateContent>
      </w:r>
      <w:r w:rsidRPr="00D8436F">
        <w:rPr>
          <w:rFonts w:ascii="Arial" w:hAnsi="Arial" w:cs="Arial"/>
          <w:noProof/>
        </w:rPr>
        <w:drawing>
          <wp:anchor distT="0" distB="0" distL="114300" distR="114300" simplePos="0" relativeHeight="251661312" behindDoc="0" locked="0" layoutInCell="1" allowOverlap="1" wp14:anchorId="2C072CED" wp14:editId="780C8B01">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p>
    <w:p w14:paraId="4BAEF614" w14:textId="0A0CF42D" w:rsidR="00502517" w:rsidRPr="00D8436F" w:rsidRDefault="00534FC3" w:rsidP="00CF33AB">
      <w:pPr>
        <w:rPr>
          <w:rFonts w:ascii="Arial" w:hAnsi="Arial" w:cs="Arial"/>
        </w:rPr>
      </w:pPr>
      <w:r w:rsidRPr="00D8436F">
        <w:rPr>
          <w:rFonts w:ascii="Arial" w:hAnsi="Arial" w:cs="Arial"/>
        </w:rPr>
        <w:lastRenderedPageBreak/>
        <w:t>The dataset categorizes Russian Olive observations into four settings, which provide insight into how the species is established in the area</w:t>
      </w:r>
      <w:r w:rsidR="003C4E6E">
        <w:rPr>
          <w:rFonts w:ascii="Arial" w:hAnsi="Arial" w:cs="Arial"/>
        </w:rPr>
        <w:t xml:space="preserve">. To get a better idea of where there are new tress coming </w:t>
      </w:r>
      <w:proofErr w:type="gramStart"/>
      <w:r w:rsidR="003C4E6E">
        <w:rPr>
          <w:rFonts w:ascii="Arial" w:hAnsi="Arial" w:cs="Arial"/>
        </w:rPr>
        <w:t>up</w:t>
      </w:r>
      <w:proofErr w:type="gramEnd"/>
      <w:r w:rsidR="003C4E6E">
        <w:rPr>
          <w:rFonts w:ascii="Arial" w:hAnsi="Arial" w:cs="Arial"/>
        </w:rPr>
        <w:t xml:space="preserve"> I filtered the data to include only the Escaped points</w:t>
      </w:r>
      <w:r w:rsidRPr="00D8436F">
        <w:rPr>
          <w:rFonts w:ascii="Arial" w:hAnsi="Arial" w:cs="Arial"/>
        </w:rPr>
        <w:t>:</w:t>
      </w:r>
    </w:p>
    <w:p w14:paraId="2C08D8BE" w14:textId="1AF9F7FE" w:rsidR="00800D24" w:rsidRPr="00D8436F" w:rsidRDefault="00800D24" w:rsidP="00800D24">
      <w:pPr>
        <w:pStyle w:val="ListParagraph"/>
        <w:numPr>
          <w:ilvl w:val="0"/>
          <w:numId w:val="1"/>
        </w:numPr>
        <w:rPr>
          <w:rFonts w:ascii="Arial" w:hAnsi="Arial" w:cs="Arial"/>
        </w:rPr>
      </w:pPr>
      <w:r w:rsidRPr="00D8436F">
        <w:rPr>
          <w:rFonts w:ascii="Arial" w:hAnsi="Arial" w:cs="Arial"/>
          <w:b/>
          <w:bCs/>
        </w:rPr>
        <w:t>Ornamental</w:t>
      </w:r>
      <w:r w:rsidR="0025545D" w:rsidRPr="00D8436F">
        <w:rPr>
          <w:rFonts w:ascii="Arial" w:hAnsi="Arial" w:cs="Arial"/>
          <w:b/>
          <w:bCs/>
        </w:rPr>
        <w:t xml:space="preserve"> (Blue)</w:t>
      </w:r>
      <w:r w:rsidRPr="00D8436F">
        <w:rPr>
          <w:rFonts w:ascii="Arial" w:hAnsi="Arial" w:cs="Arial"/>
        </w:rPr>
        <w:t xml:space="preserve">: </w:t>
      </w:r>
      <w:r w:rsidR="00534FC3" w:rsidRPr="00D8436F">
        <w:rPr>
          <w:rFonts w:ascii="Arial" w:hAnsi="Arial" w:cs="Arial"/>
        </w:rPr>
        <w:t>Planted intentionally by individuals (e.g., for landscaping).</w:t>
      </w:r>
    </w:p>
    <w:p w14:paraId="483EBA7C" w14:textId="70CFF0CB" w:rsidR="00534FC3" w:rsidRPr="00D8436F" w:rsidRDefault="00800D24" w:rsidP="00532FD3">
      <w:pPr>
        <w:pStyle w:val="ListParagraph"/>
        <w:numPr>
          <w:ilvl w:val="0"/>
          <w:numId w:val="1"/>
        </w:numPr>
        <w:rPr>
          <w:rFonts w:ascii="Arial" w:hAnsi="Arial" w:cs="Arial"/>
          <w:b/>
          <w:bCs/>
        </w:rPr>
      </w:pPr>
      <w:r w:rsidRPr="00D8436F">
        <w:rPr>
          <w:rFonts w:ascii="Arial" w:hAnsi="Arial" w:cs="Arial"/>
          <w:b/>
          <w:bCs/>
        </w:rPr>
        <w:t>Escaped</w:t>
      </w:r>
      <w:r w:rsidR="0025545D" w:rsidRPr="00D8436F">
        <w:rPr>
          <w:rFonts w:ascii="Arial" w:hAnsi="Arial" w:cs="Arial"/>
          <w:b/>
          <w:bCs/>
        </w:rPr>
        <w:t xml:space="preserve"> (Red)</w:t>
      </w:r>
      <w:r w:rsidRPr="00D8436F">
        <w:rPr>
          <w:rFonts w:ascii="Arial" w:hAnsi="Arial" w:cs="Arial"/>
          <w:b/>
          <w:bCs/>
        </w:rPr>
        <w:t xml:space="preserve">: </w:t>
      </w:r>
      <w:r w:rsidR="00534FC3" w:rsidRPr="00D8436F">
        <w:rPr>
          <w:rFonts w:ascii="Arial" w:hAnsi="Arial" w:cs="Arial"/>
        </w:rPr>
        <w:t>Established from seeds dispersed from other plants.</w:t>
      </w:r>
    </w:p>
    <w:p w14:paraId="0CE89C8D" w14:textId="69FC29F7" w:rsidR="00800D24" w:rsidRPr="00D8436F" w:rsidRDefault="00B964AB" w:rsidP="00532FD3">
      <w:pPr>
        <w:pStyle w:val="ListParagraph"/>
        <w:numPr>
          <w:ilvl w:val="0"/>
          <w:numId w:val="1"/>
        </w:numPr>
        <w:rPr>
          <w:rFonts w:ascii="Arial" w:hAnsi="Arial" w:cs="Arial"/>
          <w:b/>
          <w:bCs/>
        </w:rPr>
      </w:pPr>
      <w:r w:rsidRPr="00D8436F">
        <w:rPr>
          <w:rFonts w:ascii="Arial" w:hAnsi="Arial" w:cs="Arial"/>
          <w:b/>
          <w:bCs/>
        </w:rPr>
        <w:t>Windbreak</w:t>
      </w:r>
      <w:r w:rsidR="0025545D" w:rsidRPr="00D8436F">
        <w:rPr>
          <w:rFonts w:ascii="Arial" w:hAnsi="Arial" w:cs="Arial"/>
          <w:b/>
          <w:bCs/>
        </w:rPr>
        <w:t xml:space="preserve"> (Green)</w:t>
      </w:r>
      <w:r w:rsidRPr="00D8436F">
        <w:rPr>
          <w:rFonts w:ascii="Arial" w:hAnsi="Arial" w:cs="Arial"/>
          <w:b/>
          <w:bCs/>
        </w:rPr>
        <w:t>:</w:t>
      </w:r>
      <w:r w:rsidR="00800D24" w:rsidRPr="00D8436F">
        <w:rPr>
          <w:rFonts w:ascii="Arial" w:hAnsi="Arial" w:cs="Arial"/>
          <w:b/>
          <w:bCs/>
        </w:rPr>
        <w:t xml:space="preserve"> </w:t>
      </w:r>
      <w:r w:rsidR="00534FC3" w:rsidRPr="00D8436F">
        <w:rPr>
          <w:rFonts w:ascii="Arial" w:hAnsi="Arial" w:cs="Arial"/>
        </w:rPr>
        <w:t xml:space="preserve">Planted as part of a </w:t>
      </w:r>
      <w:r w:rsidR="00275899" w:rsidRPr="00D8436F">
        <w:rPr>
          <w:rFonts w:ascii="Arial" w:hAnsi="Arial" w:cs="Arial"/>
        </w:rPr>
        <w:t>windbreak.</w:t>
      </w:r>
    </w:p>
    <w:p w14:paraId="5FAFAE14" w14:textId="4811D3BA" w:rsidR="003B68FF" w:rsidRPr="00D8436F" w:rsidRDefault="00800D24" w:rsidP="003B68FF">
      <w:pPr>
        <w:pStyle w:val="ListParagraph"/>
        <w:numPr>
          <w:ilvl w:val="0"/>
          <w:numId w:val="1"/>
        </w:numPr>
        <w:rPr>
          <w:rFonts w:ascii="Arial" w:hAnsi="Arial" w:cs="Arial"/>
          <w:i/>
          <w:iCs/>
        </w:rPr>
      </w:pPr>
      <w:r w:rsidRPr="00D8436F">
        <w:rPr>
          <w:rFonts w:ascii="Arial" w:hAnsi="Arial" w:cs="Arial"/>
          <w:b/>
          <w:bCs/>
        </w:rPr>
        <w:t xml:space="preserve">Other: </w:t>
      </w:r>
      <w:r w:rsidR="00534FC3" w:rsidRPr="00D8436F">
        <w:rPr>
          <w:rFonts w:ascii="Arial" w:hAnsi="Arial" w:cs="Arial"/>
        </w:rPr>
        <w:t>Includes cases where the setting is unknown or does not fit into the above categories.</w:t>
      </w:r>
    </w:p>
    <w:p w14:paraId="0C07F5B5" w14:textId="7FEA60A1" w:rsidR="0025545D" w:rsidRPr="00D8436F" w:rsidRDefault="0025545D" w:rsidP="00502517">
      <w:pPr>
        <w:ind w:firstLine="720"/>
        <w:rPr>
          <w:rFonts w:ascii="Arial" w:hAnsi="Arial" w:cs="Arial"/>
        </w:rPr>
      </w:pPr>
      <w:r w:rsidRPr="00D8436F">
        <w:rPr>
          <w:rFonts w:ascii="Arial" w:hAnsi="Arial" w:cs="Arial"/>
          <w:noProof/>
        </w:rPr>
        <mc:AlternateContent>
          <mc:Choice Requires="wps">
            <w:drawing>
              <wp:anchor distT="0" distB="0" distL="114300" distR="114300" simplePos="0" relativeHeight="251666432" behindDoc="0" locked="0" layoutInCell="1" allowOverlap="1" wp14:anchorId="2EA90A8A" wp14:editId="649BD35E">
                <wp:simplePos x="0" y="0"/>
                <wp:positionH relativeFrom="column">
                  <wp:posOffset>0</wp:posOffset>
                </wp:positionH>
                <wp:positionV relativeFrom="paragraph">
                  <wp:posOffset>4687570</wp:posOffset>
                </wp:positionV>
                <wp:extent cx="5943600" cy="635"/>
                <wp:effectExtent l="0" t="0" r="0" b="0"/>
                <wp:wrapTopAndBottom/>
                <wp:docPr id="151936910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580FBE" w14:textId="07A1083E" w:rsidR="0025545D" w:rsidRPr="00FC29FC" w:rsidRDefault="0025545D" w:rsidP="0025545D">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4</w:t>
                            </w:r>
                            <w:r w:rsidR="00963F55">
                              <w:rPr>
                                <w:noProof/>
                              </w:rPr>
                              <w:fldChar w:fldCharType="end"/>
                            </w:r>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90A8A" id="_x0000_s1033" type="#_x0000_t202" style="position:absolute;left:0;text-align:left;margin-left:0;margin-top:369.1pt;width:46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" stroked="f">
                <v:textbox style="mso-fit-shape-to-text:t" inset="0,0,0,0">
                  <w:txbxContent>
                    <w:p w14:paraId="73580FBE" w14:textId="07A1083E" w:rsidR="0025545D" w:rsidRPr="00FC29FC" w:rsidRDefault="0025545D" w:rsidP="0025545D">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4</w:t>
                      </w:r>
                      <w:r w:rsidR="00963F55">
                        <w:rPr>
                          <w:noProof/>
                        </w:rPr>
                        <w:fldChar w:fldCharType="end"/>
                      </w:r>
                      <w:r>
                        <w:t>: Setting of Russian Olive in Missoula</w:t>
                      </w:r>
                    </w:p>
                  </w:txbxContent>
                </v:textbox>
                <w10:wrap type="topAndBottom"/>
              </v:shape>
            </w:pict>
          </mc:Fallback>
        </mc:AlternateContent>
      </w:r>
      <w:r w:rsidRPr="00D8436F">
        <w:rPr>
          <w:rFonts w:ascii="Arial" w:hAnsi="Arial" w:cs="Arial"/>
          <w:noProof/>
        </w:rPr>
        <w:drawing>
          <wp:anchor distT="0" distB="0" distL="114300" distR="114300" simplePos="0" relativeHeight="251664384" behindDoc="0" locked="0" layoutInCell="1" allowOverlap="1" wp14:anchorId="64E10130" wp14:editId="1B534571">
            <wp:simplePos x="0" y="0"/>
            <wp:positionH relativeFrom="margin">
              <wp:align>right</wp:align>
            </wp:positionH>
            <wp:positionV relativeFrom="paragraph">
              <wp:posOffset>0</wp:posOffset>
            </wp:positionV>
            <wp:extent cx="5943600" cy="4630420"/>
            <wp:effectExtent l="0" t="0" r="0" b="0"/>
            <wp:wrapTopAndBottom/>
            <wp:docPr id="1161697210" name="Picture 1" descr="A satellite image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97210" name="Picture 1" descr="A satellite image of a mountain rang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anchor>
        </w:drawing>
      </w:r>
    </w:p>
    <w:p w14:paraId="0F5E2A6E" w14:textId="2AC7C04A" w:rsidR="00800D24" w:rsidRPr="00D8436F" w:rsidRDefault="00800D24" w:rsidP="00CF33AB">
      <w:pPr>
        <w:rPr>
          <w:rFonts w:ascii="Arial" w:hAnsi="Arial" w:cs="Arial"/>
        </w:rPr>
      </w:pPr>
      <w:r w:rsidRPr="00D8436F">
        <w:rPr>
          <w:rFonts w:ascii="Arial" w:hAnsi="Arial" w:cs="Arial"/>
        </w:rPr>
        <w:t xml:space="preserve">Last, I want to know what growth stage the observed plant is at. </w:t>
      </w:r>
      <w:r w:rsidR="00AB0C13" w:rsidRPr="00D8436F">
        <w:rPr>
          <w:rFonts w:ascii="Arial" w:hAnsi="Arial" w:cs="Arial"/>
        </w:rPr>
        <w:t>Like</w:t>
      </w:r>
      <w:r w:rsidRPr="00D8436F">
        <w:rPr>
          <w:rFonts w:ascii="Arial" w:hAnsi="Arial" w:cs="Arial"/>
        </w:rPr>
        <w:t xml:space="preserve"> the woody setting</w:t>
      </w:r>
      <w:ins w:id="19" w:author="Andrew Connor" w:date="2025-03-27T11:00:00Z" w16du:dateUtc="2025-03-27T16:00:00Z">
        <w:r w:rsidR="00AB5866" w:rsidRPr="00D8436F">
          <w:rPr>
            <w:rFonts w:ascii="Arial" w:hAnsi="Arial" w:cs="Arial"/>
          </w:rPr>
          <w:t>,</w:t>
        </w:r>
      </w:ins>
      <w:r w:rsidRPr="00D8436F">
        <w:rPr>
          <w:rFonts w:ascii="Arial" w:hAnsi="Arial" w:cs="Arial"/>
        </w:rPr>
        <w:t xml:space="preserve"> there are several </w:t>
      </w:r>
      <w:r w:rsidR="00275899" w:rsidRPr="00D8436F">
        <w:rPr>
          <w:rFonts w:ascii="Arial" w:hAnsi="Arial" w:cs="Arial"/>
        </w:rPr>
        <w:t>distinct stages</w:t>
      </w:r>
      <w:r w:rsidRPr="00D8436F">
        <w:rPr>
          <w:rFonts w:ascii="Arial" w:hAnsi="Arial" w:cs="Arial"/>
        </w:rPr>
        <w:t xml:space="preserve"> that are observed, including</w:t>
      </w:r>
      <w:r w:rsidR="001F0A2D">
        <w:rPr>
          <w:rFonts w:ascii="Arial" w:hAnsi="Arial" w:cs="Arial"/>
        </w:rPr>
        <w:t xml:space="preserve">. </w:t>
      </w:r>
      <w:proofErr w:type="gramStart"/>
      <w:r w:rsidR="001F0A2D">
        <w:rPr>
          <w:rFonts w:ascii="Arial" w:hAnsi="Arial" w:cs="Arial"/>
        </w:rPr>
        <w:t>Similar to</w:t>
      </w:r>
      <w:proofErr w:type="gramEnd"/>
      <w:r w:rsidR="001F0A2D">
        <w:rPr>
          <w:rFonts w:ascii="Arial" w:hAnsi="Arial" w:cs="Arial"/>
        </w:rPr>
        <w:t xml:space="preserve"> </w:t>
      </w:r>
      <w:proofErr w:type="gramStart"/>
      <w:r w:rsidR="001F0A2D">
        <w:rPr>
          <w:rFonts w:ascii="Arial" w:hAnsi="Arial" w:cs="Arial"/>
        </w:rPr>
        <w:t>above</w:t>
      </w:r>
      <w:proofErr w:type="gramEnd"/>
      <w:r w:rsidR="001F0A2D">
        <w:rPr>
          <w:rFonts w:ascii="Arial" w:hAnsi="Arial" w:cs="Arial"/>
        </w:rPr>
        <w:t xml:space="preserve">, I filtered out the mature trees because many of those are prior </w:t>
      </w:r>
      <w:proofErr w:type="gramStart"/>
      <w:r w:rsidR="001F0A2D">
        <w:rPr>
          <w:rFonts w:ascii="Arial" w:hAnsi="Arial" w:cs="Arial"/>
        </w:rPr>
        <w:t xml:space="preserve">plantings </w:t>
      </w:r>
      <w:r w:rsidRPr="00D8436F">
        <w:rPr>
          <w:rFonts w:ascii="Arial" w:hAnsi="Arial" w:cs="Arial"/>
        </w:rPr>
        <w:t>:</w:t>
      </w:r>
      <w:proofErr w:type="gramEnd"/>
    </w:p>
    <w:p w14:paraId="607144D2" w14:textId="6C12F68B" w:rsidR="00534FC3" w:rsidRPr="00D8436F" w:rsidRDefault="00B964AB" w:rsidP="00CA4EF3">
      <w:pPr>
        <w:pStyle w:val="ListParagraph"/>
        <w:numPr>
          <w:ilvl w:val="0"/>
          <w:numId w:val="1"/>
        </w:numPr>
        <w:rPr>
          <w:rFonts w:ascii="Arial" w:hAnsi="Arial" w:cs="Arial"/>
        </w:rPr>
      </w:pPr>
      <w:r w:rsidRPr="00D8436F">
        <w:rPr>
          <w:rFonts w:ascii="Arial" w:hAnsi="Arial" w:cs="Arial"/>
          <w:b/>
          <w:bCs/>
        </w:rPr>
        <w:t>Immature</w:t>
      </w:r>
      <w:r w:rsidR="00245DA8" w:rsidRPr="00D8436F">
        <w:rPr>
          <w:rFonts w:ascii="Arial" w:hAnsi="Arial" w:cs="Arial"/>
          <w:b/>
          <w:bCs/>
        </w:rPr>
        <w:t xml:space="preserve"> (</w:t>
      </w:r>
      <w:r w:rsidR="00AB0C13" w:rsidRPr="00D8436F">
        <w:rPr>
          <w:rFonts w:ascii="Arial" w:hAnsi="Arial" w:cs="Arial"/>
          <w:b/>
          <w:bCs/>
        </w:rPr>
        <w:t>Red</w:t>
      </w:r>
      <w:r w:rsidR="00245DA8" w:rsidRPr="00D8436F">
        <w:rPr>
          <w:rFonts w:ascii="Arial" w:hAnsi="Arial" w:cs="Arial"/>
          <w:b/>
          <w:bCs/>
        </w:rPr>
        <w:t>)</w:t>
      </w:r>
      <w:r w:rsidRPr="00D8436F">
        <w:rPr>
          <w:rFonts w:ascii="Arial" w:hAnsi="Arial" w:cs="Arial"/>
          <w:b/>
          <w:bCs/>
        </w:rPr>
        <w:t>:</w:t>
      </w:r>
      <w:r w:rsidR="00800D24" w:rsidRPr="00D8436F">
        <w:rPr>
          <w:rFonts w:ascii="Arial" w:hAnsi="Arial" w:cs="Arial"/>
          <w:b/>
          <w:bCs/>
        </w:rPr>
        <w:t xml:space="preserve"> </w:t>
      </w:r>
      <w:r w:rsidR="00534FC3" w:rsidRPr="00D8436F">
        <w:rPr>
          <w:rFonts w:ascii="Arial" w:hAnsi="Arial" w:cs="Arial"/>
        </w:rPr>
        <w:t>Not yet fully grown.</w:t>
      </w:r>
    </w:p>
    <w:p w14:paraId="124E579E" w14:textId="11482A56" w:rsidR="00800D24" w:rsidRPr="00D8436F" w:rsidRDefault="00800D24" w:rsidP="00CA4EF3">
      <w:pPr>
        <w:pStyle w:val="ListParagraph"/>
        <w:numPr>
          <w:ilvl w:val="0"/>
          <w:numId w:val="1"/>
        </w:numPr>
        <w:rPr>
          <w:rFonts w:ascii="Arial" w:hAnsi="Arial" w:cs="Arial"/>
        </w:rPr>
      </w:pPr>
      <w:r w:rsidRPr="00D8436F">
        <w:rPr>
          <w:rFonts w:ascii="Arial" w:hAnsi="Arial" w:cs="Arial"/>
          <w:b/>
          <w:bCs/>
        </w:rPr>
        <w:lastRenderedPageBreak/>
        <w:t>Mature</w:t>
      </w:r>
      <w:r w:rsidR="00245DA8" w:rsidRPr="00D8436F">
        <w:rPr>
          <w:rFonts w:ascii="Arial" w:hAnsi="Arial" w:cs="Arial"/>
          <w:b/>
          <w:bCs/>
        </w:rPr>
        <w:t xml:space="preserve"> (</w:t>
      </w:r>
      <w:r w:rsidR="00AB0C13" w:rsidRPr="00D8436F">
        <w:rPr>
          <w:rFonts w:ascii="Arial" w:hAnsi="Arial" w:cs="Arial"/>
          <w:b/>
          <w:bCs/>
        </w:rPr>
        <w:t>Blue</w:t>
      </w:r>
      <w:r w:rsidR="00245DA8" w:rsidRPr="00D8436F">
        <w:rPr>
          <w:rFonts w:ascii="Arial" w:hAnsi="Arial" w:cs="Arial"/>
          <w:b/>
          <w:bCs/>
        </w:rPr>
        <w:t>)</w:t>
      </w:r>
      <w:r w:rsidRPr="00D8436F">
        <w:rPr>
          <w:rFonts w:ascii="Arial" w:hAnsi="Arial" w:cs="Arial"/>
          <w:b/>
          <w:bCs/>
        </w:rPr>
        <w:t xml:space="preserve">: </w:t>
      </w:r>
      <w:r w:rsidR="00534FC3" w:rsidRPr="00D8436F">
        <w:rPr>
          <w:rFonts w:ascii="Arial" w:hAnsi="Arial" w:cs="Arial"/>
        </w:rPr>
        <w:t xml:space="preserve">Fully grown and </w:t>
      </w:r>
      <w:r w:rsidR="00275899" w:rsidRPr="00D8436F">
        <w:rPr>
          <w:rFonts w:ascii="Arial" w:hAnsi="Arial" w:cs="Arial"/>
        </w:rPr>
        <w:t>reproducing</w:t>
      </w:r>
      <w:r w:rsidR="00534FC3" w:rsidRPr="00D8436F">
        <w:rPr>
          <w:rFonts w:ascii="Arial" w:hAnsi="Arial" w:cs="Arial"/>
        </w:rPr>
        <w:t>.</w:t>
      </w:r>
    </w:p>
    <w:p w14:paraId="736317FF" w14:textId="4A73D196" w:rsidR="00800D24" w:rsidRPr="00D8436F" w:rsidRDefault="00800D24" w:rsidP="00800D24">
      <w:pPr>
        <w:pStyle w:val="ListParagraph"/>
        <w:numPr>
          <w:ilvl w:val="0"/>
          <w:numId w:val="1"/>
        </w:numPr>
        <w:rPr>
          <w:rFonts w:ascii="Arial" w:hAnsi="Arial" w:cs="Arial"/>
        </w:rPr>
      </w:pPr>
      <w:r w:rsidRPr="00D8436F">
        <w:rPr>
          <w:rFonts w:ascii="Arial" w:hAnsi="Arial" w:cs="Arial"/>
          <w:b/>
          <w:bCs/>
        </w:rPr>
        <w:t>Seedling</w:t>
      </w:r>
      <w:r w:rsidR="00245DA8" w:rsidRPr="00D8436F">
        <w:rPr>
          <w:rFonts w:ascii="Arial" w:hAnsi="Arial" w:cs="Arial"/>
          <w:b/>
          <w:bCs/>
        </w:rPr>
        <w:t xml:space="preserve"> (</w:t>
      </w:r>
      <w:r w:rsidR="00AB0C13" w:rsidRPr="00D8436F">
        <w:rPr>
          <w:rFonts w:ascii="Arial" w:hAnsi="Arial" w:cs="Arial"/>
          <w:b/>
          <w:bCs/>
        </w:rPr>
        <w:t>Green</w:t>
      </w:r>
      <w:r w:rsidR="00245DA8" w:rsidRPr="00D8436F">
        <w:rPr>
          <w:rFonts w:ascii="Arial" w:hAnsi="Arial" w:cs="Arial"/>
          <w:b/>
          <w:bCs/>
        </w:rPr>
        <w:t>)</w:t>
      </w:r>
      <w:r w:rsidRPr="00D8436F">
        <w:rPr>
          <w:rFonts w:ascii="Arial" w:hAnsi="Arial" w:cs="Arial"/>
          <w:b/>
          <w:bCs/>
        </w:rPr>
        <w:t xml:space="preserve">: </w:t>
      </w:r>
      <w:r w:rsidR="00534FC3" w:rsidRPr="00D8436F">
        <w:rPr>
          <w:rFonts w:ascii="Arial" w:hAnsi="Arial" w:cs="Arial"/>
        </w:rPr>
        <w:t>Recently sprouted.</w:t>
      </w:r>
    </w:p>
    <w:p w14:paraId="50658CDF" w14:textId="51EEDCF6" w:rsidR="00800D24" w:rsidRPr="00D8436F" w:rsidRDefault="00800D24" w:rsidP="00800D24">
      <w:pPr>
        <w:pStyle w:val="ListParagraph"/>
        <w:numPr>
          <w:ilvl w:val="0"/>
          <w:numId w:val="1"/>
        </w:numPr>
        <w:rPr>
          <w:rFonts w:ascii="Arial" w:hAnsi="Arial" w:cs="Arial"/>
        </w:rPr>
      </w:pPr>
      <w:r w:rsidRPr="00D8436F">
        <w:rPr>
          <w:rFonts w:ascii="Arial" w:hAnsi="Arial" w:cs="Arial"/>
          <w:b/>
          <w:bCs/>
        </w:rPr>
        <w:t>Senescent</w:t>
      </w:r>
      <w:r w:rsidR="00245DA8" w:rsidRPr="00D8436F">
        <w:rPr>
          <w:rFonts w:ascii="Arial" w:hAnsi="Arial" w:cs="Arial"/>
          <w:b/>
          <w:bCs/>
        </w:rPr>
        <w:t xml:space="preserve"> (</w:t>
      </w:r>
      <w:r w:rsidR="00AB0C13" w:rsidRPr="00D8436F">
        <w:rPr>
          <w:rFonts w:ascii="Arial" w:hAnsi="Arial" w:cs="Arial"/>
          <w:b/>
          <w:bCs/>
        </w:rPr>
        <w:t>Yellow</w:t>
      </w:r>
      <w:r w:rsidR="00245DA8" w:rsidRPr="00D8436F">
        <w:rPr>
          <w:rFonts w:ascii="Arial" w:hAnsi="Arial" w:cs="Arial"/>
          <w:b/>
          <w:bCs/>
        </w:rPr>
        <w:t>)</w:t>
      </w:r>
      <w:r w:rsidR="00B964AB" w:rsidRPr="00D8436F">
        <w:rPr>
          <w:rFonts w:ascii="Arial" w:hAnsi="Arial" w:cs="Arial"/>
          <w:b/>
          <w:bCs/>
        </w:rPr>
        <w:t xml:space="preserve">: </w:t>
      </w:r>
      <w:r w:rsidR="00534FC3" w:rsidRPr="00D8436F">
        <w:rPr>
          <w:rFonts w:ascii="Arial" w:hAnsi="Arial" w:cs="Arial"/>
        </w:rPr>
        <w:t xml:space="preserve">Older plants </w:t>
      </w:r>
      <w:r w:rsidR="00275899" w:rsidRPr="00D8436F">
        <w:rPr>
          <w:rFonts w:ascii="Arial" w:hAnsi="Arial" w:cs="Arial"/>
        </w:rPr>
        <w:t xml:space="preserve">that are </w:t>
      </w:r>
      <w:r w:rsidR="00534FC3" w:rsidRPr="00D8436F">
        <w:rPr>
          <w:rFonts w:ascii="Arial" w:hAnsi="Arial" w:cs="Arial"/>
        </w:rPr>
        <w:t>in decline.</w:t>
      </w:r>
    </w:p>
    <w:p w14:paraId="1B8530ED" w14:textId="45060D5C" w:rsidR="00800D24" w:rsidRPr="00D8436F" w:rsidRDefault="00800D24" w:rsidP="00800D24">
      <w:pPr>
        <w:pStyle w:val="ListParagraph"/>
        <w:numPr>
          <w:ilvl w:val="0"/>
          <w:numId w:val="1"/>
        </w:numPr>
        <w:rPr>
          <w:rFonts w:ascii="Arial" w:hAnsi="Arial" w:cs="Arial"/>
        </w:rPr>
      </w:pPr>
      <w:r w:rsidRPr="00D8436F">
        <w:rPr>
          <w:rFonts w:ascii="Arial" w:hAnsi="Arial" w:cs="Arial"/>
          <w:b/>
          <w:bCs/>
        </w:rPr>
        <w:t>Other</w:t>
      </w:r>
      <w:r w:rsidR="00B964AB" w:rsidRPr="00D8436F">
        <w:rPr>
          <w:rFonts w:ascii="Arial" w:hAnsi="Arial" w:cs="Arial"/>
          <w:b/>
          <w:bCs/>
        </w:rPr>
        <w:t xml:space="preserve">: </w:t>
      </w:r>
      <w:r w:rsidR="00534FC3" w:rsidRPr="00D8436F">
        <w:rPr>
          <w:rFonts w:ascii="Arial" w:hAnsi="Arial" w:cs="Arial"/>
        </w:rPr>
        <w:t>Includes cases where the growth stage is unknown or not specified.</w:t>
      </w:r>
    </w:p>
    <w:p w14:paraId="4090ECF1" w14:textId="654C697B" w:rsidR="00245DA8" w:rsidRPr="00D8436F" w:rsidRDefault="001F0A2D" w:rsidP="00245DA8">
      <w:pPr>
        <w:rPr>
          <w:rFonts w:ascii="Arial" w:hAnsi="Arial" w:cs="Arial"/>
        </w:rPr>
      </w:pPr>
      <w:r>
        <w:rPr>
          <w:rFonts w:ascii="Arial" w:hAnsi="Arial" w:cs="Arial"/>
          <w:b/>
          <w:bCs/>
          <w:noProof/>
        </w:rPr>
        <mc:AlternateContent>
          <mc:Choice Requires="wpg">
            <w:drawing>
              <wp:anchor distT="0" distB="0" distL="114300" distR="114300" simplePos="0" relativeHeight="251687936" behindDoc="0" locked="0" layoutInCell="1" allowOverlap="1" wp14:anchorId="090C61E1" wp14:editId="3F778354">
                <wp:simplePos x="0" y="0"/>
                <wp:positionH relativeFrom="margin">
                  <wp:align>right</wp:align>
                </wp:positionH>
                <wp:positionV relativeFrom="paragraph">
                  <wp:posOffset>210397</wp:posOffset>
                </wp:positionV>
                <wp:extent cx="5943600" cy="4953000"/>
                <wp:effectExtent l="0" t="0" r="0" b="0"/>
                <wp:wrapTopAndBottom/>
                <wp:docPr id="1304190848" name="Group 13"/>
                <wp:cNvGraphicFramePr/>
                <a:graphic xmlns:a="http://schemas.openxmlformats.org/drawingml/2006/main">
                  <a:graphicData uri="http://schemas.microsoft.com/office/word/2010/wordprocessingGroup">
                    <wpg:wgp>
                      <wpg:cNvGrpSpPr/>
                      <wpg:grpSpPr>
                        <a:xfrm>
                          <a:off x="0" y="0"/>
                          <a:ext cx="5943600" cy="4953000"/>
                          <a:chOff x="0" y="0"/>
                          <a:chExt cx="5943600" cy="4953000"/>
                        </a:xfrm>
                      </wpg:grpSpPr>
                      <wps:wsp>
                        <wps:cNvPr id="520082578" name="Text Box 1"/>
                        <wps:cNvSpPr txBox="1"/>
                        <wps:spPr>
                          <a:xfrm>
                            <a:off x="0" y="4686300"/>
                            <a:ext cx="5943600" cy="266700"/>
                          </a:xfrm>
                          <a:prstGeom prst="rect">
                            <a:avLst/>
                          </a:prstGeom>
                          <a:solidFill>
                            <a:prstClr val="white"/>
                          </a:solidFill>
                          <a:ln>
                            <a:noFill/>
                          </a:ln>
                        </wps:spPr>
                        <wps:txbx>
                          <w:txbxContent>
                            <w:p w14:paraId="677EE062" w14:textId="39B705CE" w:rsidR="00245DA8" w:rsidRPr="00561541" w:rsidRDefault="00245DA8" w:rsidP="00245DA8">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5</w:t>
                              </w:r>
                              <w:r w:rsidR="00963F55">
                                <w:rPr>
                                  <w:noProof/>
                                </w:rPr>
                                <w:fldChar w:fldCharType="end"/>
                              </w:r>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95640985" name="Picture 1" descr="A satellite view of a mountain range&#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wpg:wgp>
                  </a:graphicData>
                </a:graphic>
              </wp:anchor>
            </w:drawing>
          </mc:Choice>
          <mc:Fallback>
            <w:pict>
              <v:group w14:anchorId="090C61E1" id="Group 13" o:spid="_x0000_s1034" style="position:absolute;margin-left:416.8pt;margin-top:16.55pt;width:468pt;height:390pt;z-index:251687936;mso-position-horizontal:right;mso-position-horizontal-relative:margin" coordsize="59436,49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">
                <v:shape id="_x0000_s1035" type="#_x0000_t202" style="position:absolute;top:4686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" stroked="f">
                  <v:textbox style="mso-fit-shape-to-text:t" inset="0,0,0,0">
                    <w:txbxContent>
                      <w:p w14:paraId="677EE062" w14:textId="39B705CE" w:rsidR="00245DA8" w:rsidRPr="00561541" w:rsidRDefault="00245DA8" w:rsidP="00245DA8">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5</w:t>
                        </w:r>
                        <w:r w:rsidR="00963F55">
                          <w:rPr>
                            <w:noProof/>
                          </w:rPr>
                          <w:fldChar w:fldCharType="end"/>
                        </w:r>
                        <w:r>
                          <w:t>: Growth Stage of Russian Olive in Missoula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A satellite view of a mountain range&#10;&#10;AI-generated content may be incorrect." style="position:absolute;width:59436;height:4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">
                  <v:imagedata r:id="rId17" o:title="A satellite view of a mountain range&#10;&#10;AI-generated content may be incorrect"/>
                </v:shape>
                <w10:wrap type="topAndBottom" anchorx="margin"/>
              </v:group>
            </w:pict>
          </mc:Fallback>
        </mc:AlternateContent>
      </w:r>
      <w:r w:rsidR="00AB0C13" w:rsidRPr="00D8436F">
        <w:rPr>
          <w:rFonts w:ascii="Arial" w:hAnsi="Arial" w:cs="Arial"/>
          <w:noProof/>
        </w:rPr>
        <w:t xml:space="preserve"> </w:t>
      </w:r>
    </w:p>
    <w:p w14:paraId="342FC128" w14:textId="37D7A289" w:rsidR="00DD7975" w:rsidRPr="00D8436F" w:rsidRDefault="00534FC3" w:rsidP="00534FC3">
      <w:pPr>
        <w:rPr>
          <w:rFonts w:ascii="Arial" w:hAnsi="Arial" w:cs="Arial"/>
        </w:rPr>
      </w:pPr>
      <w:r w:rsidRPr="00D8436F">
        <w:rPr>
          <w:rFonts w:ascii="Arial" w:hAnsi="Arial" w:cs="Arial"/>
        </w:rPr>
        <w:t>One limitation of these maps is several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County.</w:t>
      </w:r>
    </w:p>
    <w:p w14:paraId="232F1507" w14:textId="4A81815B" w:rsidR="00B964AB" w:rsidRPr="00D8436F" w:rsidRDefault="00032308" w:rsidP="0071621D">
      <w:pPr>
        <w:pStyle w:val="Heading2"/>
        <w:numPr>
          <w:ilvl w:val="1"/>
          <w:numId w:val="8"/>
        </w:numPr>
        <w:rPr>
          <w:rFonts w:ascii="Arial" w:hAnsi="Arial" w:cs="Arial"/>
        </w:rPr>
      </w:pPr>
      <w:bookmarkStart w:id="20" w:name="_Toc197005131"/>
      <w:r w:rsidRPr="00D8436F">
        <w:rPr>
          <w:rFonts w:ascii="Arial" w:hAnsi="Arial" w:cs="Arial"/>
        </w:rPr>
        <w:t>Interpreting Model</w:t>
      </w:r>
      <w:r w:rsidR="00B964AB" w:rsidRPr="00D8436F">
        <w:rPr>
          <w:rFonts w:ascii="Arial" w:hAnsi="Arial" w:cs="Arial"/>
        </w:rPr>
        <w:t xml:space="preserve"> Results</w:t>
      </w:r>
      <w:bookmarkEnd w:id="20"/>
    </w:p>
    <w:p w14:paraId="31041541" w14:textId="4A5546BC" w:rsidR="00830BAA" w:rsidRPr="00D8436F" w:rsidRDefault="00A41921" w:rsidP="00830BAA">
      <w:pPr>
        <w:ind w:firstLine="360"/>
        <w:rPr>
          <w:rFonts w:ascii="Arial" w:hAnsi="Arial" w:cs="Arial"/>
        </w:rPr>
      </w:pPr>
      <w:r w:rsidRPr="00D8436F">
        <w:rPr>
          <w:rFonts w:ascii="Arial" w:hAnsi="Arial" w:cs="Arial"/>
        </w:rPr>
        <w:t xml:space="preserve">The Random Forest model identified several environmental variables as having the most significant impact on the likelihood of Russian Olive presence in each location. </w:t>
      </w:r>
      <w:proofErr w:type="gramStart"/>
      <w:r w:rsidR="00275899" w:rsidRPr="00D8436F">
        <w:rPr>
          <w:rFonts w:ascii="Arial" w:hAnsi="Arial" w:cs="Arial"/>
        </w:rPr>
        <w:t>All of</w:t>
      </w:r>
      <w:proofErr w:type="gramEnd"/>
      <w:r w:rsidR="00275899" w:rsidRPr="00D8436F">
        <w:rPr>
          <w:rFonts w:ascii="Arial" w:hAnsi="Arial" w:cs="Arial"/>
        </w:rPr>
        <w:t xml:space="preserve"> the</w:t>
      </w:r>
      <w:r w:rsidRPr="00D8436F">
        <w:rPr>
          <w:rFonts w:ascii="Arial" w:hAnsi="Arial" w:cs="Arial"/>
        </w:rPr>
        <w:t xml:space="preserve"> variables</w:t>
      </w:r>
      <w:r w:rsidR="00275899" w:rsidRPr="00D8436F">
        <w:rPr>
          <w:rFonts w:ascii="Arial" w:hAnsi="Arial" w:cs="Arial"/>
        </w:rPr>
        <w:t xml:space="preserve"> </w:t>
      </w:r>
      <w:r w:rsidRPr="00D8436F">
        <w:rPr>
          <w:rFonts w:ascii="Arial" w:hAnsi="Arial" w:cs="Arial"/>
        </w:rPr>
        <w:t xml:space="preserve">are listed in </w:t>
      </w:r>
      <w:r w:rsidR="00245DA8" w:rsidRPr="00D8436F">
        <w:rPr>
          <w:rFonts w:ascii="Arial" w:hAnsi="Arial" w:cs="Arial"/>
        </w:rPr>
        <w:t xml:space="preserve">Table </w:t>
      </w:r>
      <w:r w:rsidR="00830BAA" w:rsidRPr="00D8436F">
        <w:rPr>
          <w:rFonts w:ascii="Arial" w:hAnsi="Arial" w:cs="Arial"/>
        </w:rPr>
        <w:t>2 below.</w:t>
      </w:r>
      <w:r w:rsidRPr="00D8436F">
        <w:rPr>
          <w:rFonts w:ascii="Arial" w:hAnsi="Arial" w:cs="Arial"/>
        </w:rPr>
        <w:t xml:space="preserve"> Key factors include </w:t>
      </w:r>
      <w:r w:rsidR="00957A4C" w:rsidRPr="00D8436F">
        <w:rPr>
          <w:rFonts w:ascii="Arial" w:hAnsi="Arial" w:cs="Arial"/>
        </w:rPr>
        <w:t>REAP, Frost</w:t>
      </w:r>
      <w:r w:rsidR="00245DA8" w:rsidRPr="00D8436F">
        <w:rPr>
          <w:rFonts w:ascii="Arial" w:hAnsi="Arial" w:cs="Arial"/>
        </w:rPr>
        <w:t xml:space="preserve"> Free Days,</w:t>
      </w:r>
      <w:r w:rsidR="00957A4C" w:rsidRPr="00D8436F">
        <w:rPr>
          <w:rFonts w:ascii="Arial" w:hAnsi="Arial" w:cs="Arial"/>
        </w:rPr>
        <w:t xml:space="preserve"> </w:t>
      </w:r>
      <w:r w:rsidR="00957A4C" w:rsidRPr="00D8436F">
        <w:rPr>
          <w:rFonts w:ascii="Arial" w:hAnsi="Arial" w:cs="Arial"/>
        </w:rPr>
        <w:lastRenderedPageBreak/>
        <w:t>LEVEL2 land cover,</w:t>
      </w:r>
      <w:r w:rsidR="00245DA8" w:rsidRPr="00D8436F">
        <w:rPr>
          <w:rFonts w:ascii="Arial" w:hAnsi="Arial" w:cs="Arial"/>
        </w:rPr>
        <w:t xml:space="preserve"> and </w:t>
      </w:r>
      <w:proofErr w:type="spellStart"/>
      <w:r w:rsidR="00957A4C" w:rsidRPr="00D8436F">
        <w:rPr>
          <w:rFonts w:ascii="Arial" w:hAnsi="Arial" w:cs="Arial"/>
        </w:rPr>
        <w:t>soil_pH</w:t>
      </w:r>
      <w:proofErr w:type="spellEnd"/>
      <w:r w:rsidR="00957A4C" w:rsidRPr="00D8436F">
        <w:rPr>
          <w:rFonts w:ascii="Arial" w:hAnsi="Arial" w:cs="Arial"/>
        </w:rPr>
        <w:t xml:space="preserve"> </w:t>
      </w:r>
      <w:r w:rsidRPr="00D8436F">
        <w:rPr>
          <w:rFonts w:ascii="Arial" w:hAnsi="Arial" w:cs="Arial"/>
        </w:rPr>
        <w:t>which align with known ecological preferences of Russian Olive.</w:t>
      </w:r>
    </w:p>
    <w:p w14:paraId="074117F9" w14:textId="5220EFB6" w:rsidR="00275899" w:rsidRPr="00D8436F" w:rsidRDefault="00275899" w:rsidP="00275899">
      <w:pPr>
        <w:rPr>
          <w:rFonts w:ascii="Arial" w:hAnsi="Arial" w:cs="Arial"/>
        </w:rPr>
      </w:pPr>
      <w:r w:rsidRPr="00D8436F">
        <w:rPr>
          <w:rFonts w:ascii="Arial" w:hAnsi="Arial" w:cs="Arial"/>
        </w:rPr>
        <w:t xml:space="preserve">Each column in Table </w:t>
      </w:r>
      <w:r w:rsidR="001F0A2D">
        <w:rPr>
          <w:rFonts w:ascii="Arial" w:hAnsi="Arial" w:cs="Arial"/>
        </w:rPr>
        <w:t>3</w:t>
      </w:r>
      <w:r w:rsidRPr="00D8436F">
        <w:rPr>
          <w:rFonts w:ascii="Arial" w:hAnsi="Arial" w:cs="Arial"/>
        </w:rPr>
        <w:t xml:space="preserve"> provides different insights into how the model used these variables:</w:t>
      </w:r>
    </w:p>
    <w:p w14:paraId="67414FB8" w14:textId="669D16F5" w:rsidR="00275899" w:rsidRPr="00D8436F" w:rsidRDefault="00275899" w:rsidP="00275899">
      <w:pPr>
        <w:numPr>
          <w:ilvl w:val="0"/>
          <w:numId w:val="14"/>
        </w:numPr>
        <w:rPr>
          <w:rFonts w:ascii="Arial" w:hAnsi="Arial" w:cs="Arial"/>
        </w:rPr>
      </w:pPr>
      <w:r w:rsidRPr="00D8436F">
        <w:rPr>
          <w:rFonts w:ascii="Arial" w:hAnsi="Arial" w:cs="Arial"/>
          <w:b/>
          <w:bCs/>
        </w:rPr>
        <w:t>0 and 1</w:t>
      </w:r>
      <w:r w:rsidRPr="00D8436F">
        <w:rPr>
          <w:rFonts w:ascii="Arial" w:hAnsi="Arial" w:cs="Arial"/>
        </w:rPr>
        <w:t xml:space="preserve">: These columns represent the average values of the variable when the target class is 0 (absence) or 1 (presence). This helps illustrate how the variable differs between areas where Russian Olive is and </w:t>
      </w:r>
      <w:r w:rsidR="00D26C1C" w:rsidRPr="00D8436F">
        <w:rPr>
          <w:rFonts w:ascii="Arial" w:hAnsi="Arial" w:cs="Arial"/>
        </w:rPr>
        <w:t>is not</w:t>
      </w:r>
      <w:r w:rsidRPr="00D8436F">
        <w:rPr>
          <w:rFonts w:ascii="Arial" w:hAnsi="Arial" w:cs="Arial"/>
        </w:rPr>
        <w:t xml:space="preserve"> found.</w:t>
      </w:r>
    </w:p>
    <w:p w14:paraId="4F9C42C0" w14:textId="77777777" w:rsidR="00275899" w:rsidRPr="00D8436F" w:rsidRDefault="00275899" w:rsidP="00275899">
      <w:pPr>
        <w:numPr>
          <w:ilvl w:val="0"/>
          <w:numId w:val="14"/>
        </w:numPr>
        <w:rPr>
          <w:rFonts w:ascii="Arial" w:hAnsi="Arial" w:cs="Arial"/>
        </w:rPr>
      </w:pPr>
      <w:proofErr w:type="spellStart"/>
      <w:r w:rsidRPr="00D8436F">
        <w:rPr>
          <w:rFonts w:ascii="Arial" w:hAnsi="Arial" w:cs="Arial"/>
          <w:b/>
          <w:bCs/>
        </w:rPr>
        <w:t>MeanDecreaseAccuracy</w:t>
      </w:r>
      <w:proofErr w:type="spellEnd"/>
      <w:r w:rsidRPr="00D8436F">
        <w:rPr>
          <w:rFonts w:ascii="Arial" w:hAnsi="Arial" w:cs="Arial"/>
        </w:rPr>
        <w:t>: This value reflects how much the model’s overall accuracy would decrease if that variable were removed. Higher values indicate that the variable plays a more critical role in making accurate predictions.</w:t>
      </w:r>
    </w:p>
    <w:tbl>
      <w:tblPr>
        <w:tblStyle w:val="GridTable5Dark-Accent6"/>
        <w:tblpPr w:leftFromText="180" w:rightFromText="180" w:vertAnchor="text" w:horzAnchor="margin" w:tblpXSpec="center" w:tblpY="1301"/>
        <w:tblW w:w="10041" w:type="dxa"/>
        <w:tblLook w:val="04A0" w:firstRow="1" w:lastRow="0" w:firstColumn="1" w:lastColumn="0" w:noHBand="0" w:noVBand="1"/>
      </w:tblPr>
      <w:tblGrid>
        <w:gridCol w:w="3193"/>
        <w:gridCol w:w="812"/>
        <w:gridCol w:w="812"/>
        <w:gridCol w:w="2910"/>
        <w:gridCol w:w="2314"/>
      </w:tblGrid>
      <w:tr w:rsidR="001F0A2D" w:rsidRPr="00D8436F" w14:paraId="31D12E92" w14:textId="77777777" w:rsidTr="001F0A2D">
        <w:trPr>
          <w:cnfStyle w:val="100000000000" w:firstRow="1" w:lastRow="0" w:firstColumn="0" w:lastColumn="0" w:oddVBand="0" w:evenVBand="0" w:oddHBand="0"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371DED" w14:textId="77777777" w:rsidR="00275899" w:rsidRPr="001F0A2D" w:rsidRDefault="00275899" w:rsidP="001F0A2D">
            <w:pPr>
              <w:jc w:val="center"/>
              <w:rPr>
                <w:rFonts w:ascii="Arial" w:eastAsia="Times New Roman" w:hAnsi="Arial" w:cs="Arial"/>
                <w:b w:val="0"/>
                <w:bCs w:val="0"/>
                <w:color w:val="FFFFFF"/>
                <w:kern w:val="0"/>
                <w:sz w:val="22"/>
                <w:szCs w:val="22"/>
                <w14:ligatures w14:val="none"/>
              </w:rPr>
            </w:pPr>
            <w:r w:rsidRPr="001F0A2D">
              <w:rPr>
                <w:rFonts w:ascii="Arial" w:eastAsia="Times New Roman" w:hAnsi="Arial" w:cs="Arial"/>
                <w:color w:val="FFFFFF"/>
                <w:kern w:val="0"/>
                <w:sz w:val="22"/>
                <w:szCs w:val="22"/>
                <w14:ligatures w14:val="none"/>
              </w:rPr>
              <w:t>Variable</w:t>
            </w:r>
          </w:p>
        </w:tc>
        <w:tc>
          <w:tcPr>
            <w:tcW w:w="0" w:type="auto"/>
            <w:vAlign w:val="center"/>
            <w:hideMark/>
          </w:tcPr>
          <w:p w14:paraId="3983D062" w14:textId="77777777" w:rsidR="00275899" w:rsidRPr="001F0A2D" w:rsidRDefault="00275899" w:rsidP="001F0A2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kern w:val="0"/>
                <w:sz w:val="22"/>
                <w:szCs w:val="22"/>
                <w14:ligatures w14:val="none"/>
              </w:rPr>
            </w:pPr>
            <w:r w:rsidRPr="001F0A2D">
              <w:rPr>
                <w:rFonts w:ascii="Arial" w:eastAsia="Times New Roman" w:hAnsi="Arial" w:cs="Arial"/>
                <w:color w:val="FFFFFF"/>
                <w:kern w:val="0"/>
                <w:sz w:val="22"/>
                <w:szCs w:val="22"/>
                <w14:ligatures w14:val="none"/>
              </w:rPr>
              <w:t>0</w:t>
            </w:r>
          </w:p>
        </w:tc>
        <w:tc>
          <w:tcPr>
            <w:tcW w:w="0" w:type="auto"/>
            <w:vAlign w:val="center"/>
            <w:hideMark/>
          </w:tcPr>
          <w:p w14:paraId="10DE1DCA" w14:textId="77777777" w:rsidR="00275899" w:rsidRPr="001F0A2D" w:rsidRDefault="00275899" w:rsidP="001F0A2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kern w:val="0"/>
                <w:sz w:val="22"/>
                <w:szCs w:val="22"/>
                <w14:ligatures w14:val="none"/>
              </w:rPr>
            </w:pPr>
            <w:r w:rsidRPr="001F0A2D">
              <w:rPr>
                <w:rFonts w:ascii="Arial" w:eastAsia="Times New Roman" w:hAnsi="Arial" w:cs="Arial"/>
                <w:color w:val="FFFFFF"/>
                <w:kern w:val="0"/>
                <w:sz w:val="22"/>
                <w:szCs w:val="22"/>
                <w14:ligatures w14:val="none"/>
              </w:rPr>
              <w:t>1</w:t>
            </w:r>
          </w:p>
        </w:tc>
        <w:tc>
          <w:tcPr>
            <w:tcW w:w="0" w:type="auto"/>
            <w:vAlign w:val="center"/>
            <w:hideMark/>
          </w:tcPr>
          <w:p w14:paraId="34298E39" w14:textId="77777777" w:rsidR="00275899" w:rsidRPr="001F0A2D" w:rsidRDefault="00275899" w:rsidP="001F0A2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kern w:val="0"/>
                <w:sz w:val="22"/>
                <w:szCs w:val="22"/>
                <w14:ligatures w14:val="none"/>
              </w:rPr>
            </w:pPr>
            <w:proofErr w:type="spellStart"/>
            <w:r w:rsidRPr="001F0A2D">
              <w:rPr>
                <w:rFonts w:ascii="Arial" w:eastAsia="Times New Roman" w:hAnsi="Arial" w:cs="Arial"/>
                <w:color w:val="FFFFFF"/>
                <w:kern w:val="0"/>
                <w:sz w:val="22"/>
                <w:szCs w:val="22"/>
                <w14:ligatures w14:val="none"/>
              </w:rPr>
              <w:t>MeanDecreaseAccuracy</w:t>
            </w:r>
            <w:proofErr w:type="spellEnd"/>
          </w:p>
        </w:tc>
        <w:tc>
          <w:tcPr>
            <w:tcW w:w="0" w:type="auto"/>
            <w:vAlign w:val="center"/>
            <w:hideMark/>
          </w:tcPr>
          <w:p w14:paraId="3941F141" w14:textId="77777777" w:rsidR="00275899" w:rsidRPr="001F0A2D" w:rsidRDefault="00275899" w:rsidP="001F0A2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kern w:val="0"/>
                <w:sz w:val="22"/>
                <w:szCs w:val="22"/>
                <w14:ligatures w14:val="none"/>
              </w:rPr>
            </w:pPr>
            <w:proofErr w:type="spellStart"/>
            <w:r w:rsidRPr="001F0A2D">
              <w:rPr>
                <w:rFonts w:ascii="Arial" w:eastAsia="Times New Roman" w:hAnsi="Arial" w:cs="Arial"/>
                <w:color w:val="FFFFFF"/>
                <w:kern w:val="0"/>
                <w:sz w:val="22"/>
                <w:szCs w:val="22"/>
                <w14:ligatures w14:val="none"/>
              </w:rPr>
              <w:t>MeanDecreaseGini</w:t>
            </w:r>
            <w:proofErr w:type="spellEnd"/>
          </w:p>
        </w:tc>
      </w:tr>
      <w:tr w:rsidR="001F0A2D" w:rsidRPr="00D8436F" w14:paraId="2D5C7630" w14:textId="77777777" w:rsidTr="001F0A2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F4565B"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REAP</w:t>
            </w:r>
          </w:p>
        </w:tc>
        <w:tc>
          <w:tcPr>
            <w:tcW w:w="0" w:type="auto"/>
            <w:vAlign w:val="center"/>
            <w:hideMark/>
          </w:tcPr>
          <w:p w14:paraId="78A1A730"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9.03</w:t>
            </w:r>
          </w:p>
        </w:tc>
        <w:tc>
          <w:tcPr>
            <w:tcW w:w="0" w:type="auto"/>
            <w:vAlign w:val="center"/>
            <w:hideMark/>
          </w:tcPr>
          <w:p w14:paraId="6C97DD3D"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26.94</w:t>
            </w:r>
          </w:p>
        </w:tc>
        <w:tc>
          <w:tcPr>
            <w:tcW w:w="0" w:type="auto"/>
            <w:vAlign w:val="center"/>
            <w:hideMark/>
          </w:tcPr>
          <w:p w14:paraId="190F504B"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29.12</w:t>
            </w:r>
          </w:p>
        </w:tc>
        <w:tc>
          <w:tcPr>
            <w:tcW w:w="0" w:type="auto"/>
            <w:vAlign w:val="center"/>
            <w:hideMark/>
          </w:tcPr>
          <w:p w14:paraId="7B880CB5"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91.12</w:t>
            </w:r>
          </w:p>
        </w:tc>
      </w:tr>
      <w:tr w:rsidR="001F0A2D" w:rsidRPr="00D8436F" w14:paraId="6C69ED17" w14:textId="77777777" w:rsidTr="001F0A2D">
        <w:trPr>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2EE1C8"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FROST_FREE_DAYS</w:t>
            </w:r>
          </w:p>
        </w:tc>
        <w:tc>
          <w:tcPr>
            <w:tcW w:w="0" w:type="auto"/>
            <w:vAlign w:val="center"/>
            <w:hideMark/>
          </w:tcPr>
          <w:p w14:paraId="5498A765"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1.39</w:t>
            </w:r>
          </w:p>
        </w:tc>
        <w:tc>
          <w:tcPr>
            <w:tcW w:w="0" w:type="auto"/>
            <w:vAlign w:val="center"/>
            <w:hideMark/>
          </w:tcPr>
          <w:p w14:paraId="7F5AC38D"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20.11</w:t>
            </w:r>
          </w:p>
        </w:tc>
        <w:tc>
          <w:tcPr>
            <w:tcW w:w="0" w:type="auto"/>
            <w:vAlign w:val="center"/>
            <w:hideMark/>
          </w:tcPr>
          <w:p w14:paraId="580CEDB6"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21.02</w:t>
            </w:r>
          </w:p>
        </w:tc>
        <w:tc>
          <w:tcPr>
            <w:tcW w:w="0" w:type="auto"/>
            <w:vAlign w:val="center"/>
            <w:hideMark/>
          </w:tcPr>
          <w:p w14:paraId="030831C4"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45.87</w:t>
            </w:r>
          </w:p>
        </w:tc>
      </w:tr>
      <w:tr w:rsidR="001F0A2D" w:rsidRPr="00D8436F" w14:paraId="2B2420FF" w14:textId="77777777" w:rsidTr="001F0A2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6B970BD"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ANNUAL_PRECIP</w:t>
            </w:r>
          </w:p>
        </w:tc>
        <w:tc>
          <w:tcPr>
            <w:tcW w:w="0" w:type="auto"/>
            <w:vAlign w:val="center"/>
            <w:hideMark/>
          </w:tcPr>
          <w:p w14:paraId="0326C3ED"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7.64</w:t>
            </w:r>
          </w:p>
        </w:tc>
        <w:tc>
          <w:tcPr>
            <w:tcW w:w="0" w:type="auto"/>
            <w:vAlign w:val="center"/>
            <w:hideMark/>
          </w:tcPr>
          <w:p w14:paraId="01371698"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11.85</w:t>
            </w:r>
          </w:p>
        </w:tc>
        <w:tc>
          <w:tcPr>
            <w:tcW w:w="0" w:type="auto"/>
            <w:vAlign w:val="center"/>
            <w:hideMark/>
          </w:tcPr>
          <w:p w14:paraId="396A813D"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13.36</w:t>
            </w:r>
          </w:p>
        </w:tc>
        <w:tc>
          <w:tcPr>
            <w:tcW w:w="0" w:type="auto"/>
            <w:vAlign w:val="center"/>
            <w:hideMark/>
          </w:tcPr>
          <w:p w14:paraId="45ECDE97"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15.06</w:t>
            </w:r>
          </w:p>
        </w:tc>
      </w:tr>
      <w:tr w:rsidR="001F0A2D" w:rsidRPr="00D8436F" w14:paraId="7DB7DA3E" w14:textId="77777777" w:rsidTr="001F0A2D">
        <w:trPr>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129DD2"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SUMMER_AVG_MAXTEMP</w:t>
            </w:r>
          </w:p>
        </w:tc>
        <w:tc>
          <w:tcPr>
            <w:tcW w:w="0" w:type="auto"/>
            <w:vAlign w:val="center"/>
            <w:hideMark/>
          </w:tcPr>
          <w:p w14:paraId="793D4A31"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7.98</w:t>
            </w:r>
          </w:p>
        </w:tc>
        <w:tc>
          <w:tcPr>
            <w:tcW w:w="0" w:type="auto"/>
            <w:vAlign w:val="center"/>
            <w:hideMark/>
          </w:tcPr>
          <w:p w14:paraId="3F542FE3"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12.03</w:t>
            </w:r>
          </w:p>
        </w:tc>
        <w:tc>
          <w:tcPr>
            <w:tcW w:w="0" w:type="auto"/>
            <w:vAlign w:val="center"/>
            <w:hideMark/>
          </w:tcPr>
          <w:p w14:paraId="1BBDFB7F"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14.89</w:t>
            </w:r>
          </w:p>
        </w:tc>
        <w:tc>
          <w:tcPr>
            <w:tcW w:w="0" w:type="auto"/>
            <w:vAlign w:val="center"/>
            <w:hideMark/>
          </w:tcPr>
          <w:p w14:paraId="6265FD6B"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27.60</w:t>
            </w:r>
          </w:p>
        </w:tc>
      </w:tr>
      <w:tr w:rsidR="001F0A2D" w:rsidRPr="00D8436F" w14:paraId="6B916AFB" w14:textId="77777777" w:rsidTr="001F0A2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3C7DB4"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WINTER_AVG_MINTEMP</w:t>
            </w:r>
          </w:p>
        </w:tc>
        <w:tc>
          <w:tcPr>
            <w:tcW w:w="0" w:type="auto"/>
            <w:vAlign w:val="center"/>
            <w:hideMark/>
          </w:tcPr>
          <w:p w14:paraId="58AF1B8F"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3.67</w:t>
            </w:r>
          </w:p>
        </w:tc>
        <w:tc>
          <w:tcPr>
            <w:tcW w:w="0" w:type="auto"/>
            <w:vAlign w:val="center"/>
            <w:hideMark/>
          </w:tcPr>
          <w:p w14:paraId="50C12D7E"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21.10</w:t>
            </w:r>
          </w:p>
        </w:tc>
        <w:tc>
          <w:tcPr>
            <w:tcW w:w="0" w:type="auto"/>
            <w:vAlign w:val="center"/>
            <w:hideMark/>
          </w:tcPr>
          <w:p w14:paraId="1DFB0DDF"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22.03</w:t>
            </w:r>
          </w:p>
        </w:tc>
        <w:tc>
          <w:tcPr>
            <w:tcW w:w="0" w:type="auto"/>
            <w:vAlign w:val="center"/>
            <w:hideMark/>
          </w:tcPr>
          <w:p w14:paraId="434FE859"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16.61</w:t>
            </w:r>
          </w:p>
        </w:tc>
      </w:tr>
      <w:tr w:rsidR="001F0A2D" w:rsidRPr="00D8436F" w14:paraId="4C87F7F8" w14:textId="77777777" w:rsidTr="001F0A2D">
        <w:trPr>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C2186B"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SOIL_PH</w:t>
            </w:r>
          </w:p>
        </w:tc>
        <w:tc>
          <w:tcPr>
            <w:tcW w:w="0" w:type="auto"/>
            <w:vAlign w:val="center"/>
            <w:hideMark/>
          </w:tcPr>
          <w:p w14:paraId="652F96D0"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15.37</w:t>
            </w:r>
          </w:p>
        </w:tc>
        <w:tc>
          <w:tcPr>
            <w:tcW w:w="0" w:type="auto"/>
            <w:vAlign w:val="center"/>
            <w:hideMark/>
          </w:tcPr>
          <w:p w14:paraId="6DB99083"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35.21</w:t>
            </w:r>
          </w:p>
        </w:tc>
        <w:tc>
          <w:tcPr>
            <w:tcW w:w="0" w:type="auto"/>
            <w:vAlign w:val="center"/>
            <w:hideMark/>
          </w:tcPr>
          <w:p w14:paraId="02E9E176"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35.08</w:t>
            </w:r>
          </w:p>
        </w:tc>
        <w:tc>
          <w:tcPr>
            <w:tcW w:w="0" w:type="auto"/>
            <w:vAlign w:val="center"/>
            <w:hideMark/>
          </w:tcPr>
          <w:p w14:paraId="617B26AF"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197.90</w:t>
            </w:r>
          </w:p>
        </w:tc>
      </w:tr>
      <w:tr w:rsidR="001F0A2D" w:rsidRPr="00D8436F" w14:paraId="2A58565E" w14:textId="77777777" w:rsidTr="001F0A2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740C142"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SOIL_BULK_DENSITY</w:t>
            </w:r>
          </w:p>
        </w:tc>
        <w:tc>
          <w:tcPr>
            <w:tcW w:w="0" w:type="auto"/>
            <w:vAlign w:val="center"/>
            <w:hideMark/>
          </w:tcPr>
          <w:p w14:paraId="2A42C47D"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4.64</w:t>
            </w:r>
          </w:p>
        </w:tc>
        <w:tc>
          <w:tcPr>
            <w:tcW w:w="0" w:type="auto"/>
            <w:vAlign w:val="center"/>
            <w:hideMark/>
          </w:tcPr>
          <w:p w14:paraId="5E78BC23"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15.81</w:t>
            </w:r>
          </w:p>
        </w:tc>
        <w:tc>
          <w:tcPr>
            <w:tcW w:w="0" w:type="auto"/>
            <w:vAlign w:val="center"/>
            <w:hideMark/>
          </w:tcPr>
          <w:p w14:paraId="58D6648D"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16.96</w:t>
            </w:r>
          </w:p>
        </w:tc>
        <w:tc>
          <w:tcPr>
            <w:tcW w:w="0" w:type="auto"/>
            <w:vAlign w:val="center"/>
            <w:hideMark/>
          </w:tcPr>
          <w:p w14:paraId="33DC6D42"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60.92</w:t>
            </w:r>
          </w:p>
        </w:tc>
      </w:tr>
      <w:tr w:rsidR="001F0A2D" w:rsidRPr="00D8436F" w14:paraId="5918B1AC" w14:textId="77777777" w:rsidTr="001F0A2D">
        <w:trPr>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F62260"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LEVEL1</w:t>
            </w:r>
          </w:p>
        </w:tc>
        <w:tc>
          <w:tcPr>
            <w:tcW w:w="0" w:type="auto"/>
            <w:vAlign w:val="center"/>
            <w:hideMark/>
          </w:tcPr>
          <w:p w14:paraId="129188A1"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12.75</w:t>
            </w:r>
          </w:p>
        </w:tc>
        <w:tc>
          <w:tcPr>
            <w:tcW w:w="0" w:type="auto"/>
            <w:vAlign w:val="center"/>
            <w:hideMark/>
          </w:tcPr>
          <w:p w14:paraId="74335476"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13.72</w:t>
            </w:r>
          </w:p>
        </w:tc>
        <w:tc>
          <w:tcPr>
            <w:tcW w:w="0" w:type="auto"/>
            <w:vAlign w:val="center"/>
            <w:hideMark/>
          </w:tcPr>
          <w:p w14:paraId="703C3A1C"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16.49</w:t>
            </w:r>
          </w:p>
        </w:tc>
        <w:tc>
          <w:tcPr>
            <w:tcW w:w="0" w:type="auto"/>
            <w:vAlign w:val="center"/>
            <w:hideMark/>
          </w:tcPr>
          <w:p w14:paraId="518E3F21"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90.67</w:t>
            </w:r>
          </w:p>
        </w:tc>
      </w:tr>
      <w:tr w:rsidR="001F0A2D" w:rsidRPr="00D8436F" w14:paraId="530DB4C0" w14:textId="77777777" w:rsidTr="001F0A2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6507C6"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LEVEL2</w:t>
            </w:r>
          </w:p>
        </w:tc>
        <w:tc>
          <w:tcPr>
            <w:tcW w:w="0" w:type="auto"/>
            <w:vAlign w:val="center"/>
            <w:hideMark/>
          </w:tcPr>
          <w:p w14:paraId="75E80D2B"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19.56</w:t>
            </w:r>
          </w:p>
        </w:tc>
        <w:tc>
          <w:tcPr>
            <w:tcW w:w="0" w:type="auto"/>
            <w:vAlign w:val="center"/>
            <w:hideMark/>
          </w:tcPr>
          <w:p w14:paraId="624E2D72"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18.45</w:t>
            </w:r>
          </w:p>
        </w:tc>
        <w:tc>
          <w:tcPr>
            <w:tcW w:w="0" w:type="auto"/>
            <w:vAlign w:val="center"/>
            <w:hideMark/>
          </w:tcPr>
          <w:p w14:paraId="6C324DF2"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24.90</w:t>
            </w:r>
          </w:p>
        </w:tc>
        <w:tc>
          <w:tcPr>
            <w:tcW w:w="0" w:type="auto"/>
            <w:vAlign w:val="center"/>
            <w:hideMark/>
          </w:tcPr>
          <w:p w14:paraId="60E52D74"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102.47</w:t>
            </w:r>
          </w:p>
        </w:tc>
      </w:tr>
    </w:tbl>
    <w:p w14:paraId="2D874276" w14:textId="432C49A7" w:rsidR="00275899" w:rsidRPr="00D8436F" w:rsidRDefault="00275899" w:rsidP="00275899">
      <w:pPr>
        <w:numPr>
          <w:ilvl w:val="0"/>
          <w:numId w:val="14"/>
        </w:numPr>
        <w:rPr>
          <w:rFonts w:ascii="Arial" w:hAnsi="Arial" w:cs="Arial"/>
        </w:rPr>
      </w:pPr>
      <w:proofErr w:type="spellStart"/>
      <w:r w:rsidRPr="00D8436F">
        <w:rPr>
          <w:rFonts w:ascii="Arial" w:hAnsi="Arial" w:cs="Arial"/>
          <w:b/>
          <w:bCs/>
        </w:rPr>
        <w:t>MeanDecreaseGini</w:t>
      </w:r>
      <w:proofErr w:type="spellEnd"/>
      <w:r w:rsidRPr="00D8436F">
        <w:rPr>
          <w:rFonts w:ascii="Arial" w:hAnsi="Arial" w:cs="Arial"/>
        </w:rPr>
        <w:t>: This is a measure of how important the variable is in splitting the data within the trees of the model. A higher value means the variable contributed more frequently and effectively to decision-making within the random forest.</w:t>
      </w:r>
    </w:p>
    <w:p w14:paraId="05BFBCC9" w14:textId="77777777" w:rsidR="001F0A2D" w:rsidRPr="00D8436F" w:rsidRDefault="001F0A2D" w:rsidP="001F0A2D">
      <w:pPr>
        <w:pStyle w:val="Caption"/>
        <w:framePr w:hSpace="180" w:wrap="around" w:vAnchor="text" w:hAnchor="page" w:x="1102" w:y="5286"/>
        <w:rPr>
          <w:rFonts w:ascii="Arial" w:hAnsi="Arial" w:cs="Arial"/>
        </w:rPr>
      </w:pPr>
      <w:r w:rsidRPr="00D8436F">
        <w:rPr>
          <w:rFonts w:ascii="Arial" w:hAnsi="Arial" w:cs="Arial"/>
        </w:rPr>
        <w:t xml:space="preserve">Table </w:t>
      </w:r>
      <w:r>
        <w:rPr>
          <w:rFonts w:ascii="Arial" w:hAnsi="Arial" w:cs="Arial"/>
        </w:rPr>
        <w:fldChar w:fldCharType="begin"/>
      </w:r>
      <w:r>
        <w:rPr>
          <w:rFonts w:ascii="Arial" w:hAnsi="Arial" w:cs="Arial"/>
        </w:rPr>
        <w:instrText xml:space="preserve"> SEQ Table \* ARABIC </w:instrText>
      </w:r>
      <w:r>
        <w:rPr>
          <w:rFonts w:ascii="Arial" w:hAnsi="Arial" w:cs="Arial"/>
        </w:rPr>
        <w:fldChar w:fldCharType="separate"/>
      </w:r>
      <w:r>
        <w:rPr>
          <w:rFonts w:ascii="Arial" w:hAnsi="Arial" w:cs="Arial"/>
          <w:noProof/>
        </w:rPr>
        <w:t>3</w:t>
      </w:r>
      <w:r>
        <w:rPr>
          <w:rFonts w:ascii="Arial" w:hAnsi="Arial" w:cs="Arial"/>
        </w:rPr>
        <w:fldChar w:fldCharType="end"/>
      </w:r>
      <w:r w:rsidRPr="00D8436F">
        <w:rPr>
          <w:rFonts w:ascii="Arial" w:hAnsi="Arial" w:cs="Arial"/>
        </w:rPr>
        <w:t>: Variable Importance Table</w:t>
      </w:r>
    </w:p>
    <w:p w14:paraId="298167B3" w14:textId="77777777" w:rsidR="001F0A2D" w:rsidRDefault="001F0A2D" w:rsidP="00293F21">
      <w:pPr>
        <w:rPr>
          <w:rFonts w:ascii="Arial" w:hAnsi="Arial" w:cs="Arial"/>
        </w:rPr>
      </w:pPr>
    </w:p>
    <w:p w14:paraId="773036E4" w14:textId="27BA19ED" w:rsidR="00293F21" w:rsidRPr="00D8436F" w:rsidRDefault="00293F21" w:rsidP="00293F21">
      <w:pPr>
        <w:rPr>
          <w:rFonts w:ascii="Arial" w:hAnsi="Arial" w:cs="Arial"/>
        </w:rPr>
      </w:pPr>
      <w:r w:rsidRPr="00D8436F">
        <w:rPr>
          <w:rFonts w:ascii="Arial" w:hAnsi="Arial" w:cs="Arial"/>
        </w:rPr>
        <w:t xml:space="preserve">Key environmental factors included </w:t>
      </w:r>
      <w:r w:rsidRPr="001F0A2D">
        <w:rPr>
          <w:rFonts w:ascii="Arial" w:hAnsi="Arial" w:cs="Arial"/>
          <w:b/>
          <w:bCs/>
        </w:rPr>
        <w:t>REAP and Frost-Free Days</w:t>
      </w:r>
      <w:r w:rsidRPr="00D8436F">
        <w:rPr>
          <w:rFonts w:ascii="Arial" w:hAnsi="Arial" w:cs="Arial"/>
        </w:rPr>
        <w:t xml:space="preserve">, both of which relate to temperature and moisture conditions, capturing the semi-arid climate that Russian Olive favors. The </w:t>
      </w:r>
      <w:r w:rsidRPr="001F0A2D">
        <w:rPr>
          <w:rFonts w:ascii="Arial" w:hAnsi="Arial" w:cs="Arial"/>
          <w:b/>
          <w:bCs/>
        </w:rPr>
        <w:t>LEVEL2</w:t>
      </w:r>
      <w:r w:rsidRPr="00D8436F">
        <w:rPr>
          <w:rFonts w:ascii="Arial" w:hAnsi="Arial" w:cs="Arial"/>
        </w:rPr>
        <w:t xml:space="preserve"> land cover classification also played a major role, reinforcing the species’ tendency to establish in specific vegetation types such as riparian areas and disturbed grasslands. Finally, </w:t>
      </w:r>
      <w:r w:rsidRPr="001F0A2D">
        <w:rPr>
          <w:rFonts w:ascii="Arial" w:hAnsi="Arial" w:cs="Arial"/>
          <w:b/>
          <w:bCs/>
        </w:rPr>
        <w:t>soil pH</w:t>
      </w:r>
      <w:r w:rsidRPr="00D8436F">
        <w:rPr>
          <w:rFonts w:ascii="Arial" w:hAnsi="Arial" w:cs="Arial"/>
        </w:rPr>
        <w:t xml:space="preserve"> stood out as the most important predictor overall, </w:t>
      </w:r>
      <w:r w:rsidRPr="00D8436F">
        <w:rPr>
          <w:rFonts w:ascii="Arial" w:hAnsi="Arial" w:cs="Arial"/>
        </w:rPr>
        <w:lastRenderedPageBreak/>
        <w:t>suggesting a strong ecological preference for certain soil chemistry, which aligns with previous research indicating Russian Olive's tolerance for alkaline soils.</w:t>
      </w:r>
    </w:p>
    <w:p w14:paraId="1D8C3190" w14:textId="2BAC5964" w:rsidR="00293F21" w:rsidRPr="00D8436F" w:rsidRDefault="00293F21" w:rsidP="00293F21">
      <w:pPr>
        <w:rPr>
          <w:rFonts w:ascii="Arial" w:hAnsi="Arial" w:cs="Arial"/>
        </w:rPr>
      </w:pPr>
      <w:r w:rsidRPr="00D8436F">
        <w:rPr>
          <w:rFonts w:ascii="Arial" w:hAnsi="Arial" w:cs="Arial"/>
        </w:rPr>
        <w:t>These results demonstrate that the model not only performed well in predicting Russian Olive presence but also identified ecologically meaningful variables that reflect the species’ known environmental preferences.</w:t>
      </w:r>
    </w:p>
    <w:p w14:paraId="68AEBAFB" w14:textId="4EF6940C" w:rsidR="009F40E0" w:rsidRPr="00D8436F" w:rsidRDefault="009F40E0" w:rsidP="009F40E0">
      <w:pPr>
        <w:rPr>
          <w:rFonts w:ascii="Arial" w:hAnsi="Arial" w:cs="Arial"/>
        </w:rPr>
      </w:pPr>
      <w:r w:rsidRPr="00D8436F">
        <w:rPr>
          <w:rFonts w:ascii="Arial" w:hAnsi="Arial" w:cs="Arial"/>
        </w:rPr>
        <w:t xml:space="preserve">Digging into these results a little further, I wanted to understand which specific land cover types within the </w:t>
      </w:r>
      <w:r w:rsidRPr="00D8436F">
        <w:rPr>
          <w:rFonts w:ascii="Arial" w:hAnsi="Arial" w:cs="Arial"/>
          <w:b/>
          <w:bCs/>
        </w:rPr>
        <w:t>LEVEL2</w:t>
      </w:r>
      <w:r w:rsidRPr="00D8436F">
        <w:rPr>
          <w:rFonts w:ascii="Arial" w:hAnsi="Arial" w:cs="Arial"/>
        </w:rPr>
        <w:t xml:space="preserve"> category contributed most to the model’s performance. To do this, I generated a </w:t>
      </w:r>
      <w:r w:rsidRPr="001F0A2D">
        <w:rPr>
          <w:rFonts w:ascii="Arial" w:hAnsi="Arial" w:cs="Arial"/>
        </w:rPr>
        <w:t xml:space="preserve">partial dependence plot (PDP) </w:t>
      </w:r>
      <w:r w:rsidRPr="00D8436F">
        <w:rPr>
          <w:rFonts w:ascii="Arial" w:hAnsi="Arial" w:cs="Arial"/>
        </w:rPr>
        <w:t xml:space="preserve">for the </w:t>
      </w:r>
      <w:r w:rsidRPr="00D8436F">
        <w:rPr>
          <w:rFonts w:ascii="Arial" w:hAnsi="Arial" w:cs="Arial"/>
          <w:b/>
          <w:bCs/>
        </w:rPr>
        <w:t>LEVEL2</w:t>
      </w:r>
      <w:r w:rsidRPr="00D8436F">
        <w:rPr>
          <w:rFonts w:ascii="Arial" w:hAnsi="Arial" w:cs="Arial"/>
        </w:rPr>
        <w:t xml:space="preserve"> variable. This technique allows us to explore the relationship between each individual land cover type and the predicted probability of Russian Olive presence, while holding all other variables constant.</w:t>
      </w:r>
    </w:p>
    <w:p w14:paraId="124830D0" w14:textId="0C03834A" w:rsidR="009F40E0" w:rsidRPr="00D8436F" w:rsidRDefault="009F40E0" w:rsidP="009F40E0">
      <w:pPr>
        <w:rPr>
          <w:rFonts w:ascii="Arial" w:hAnsi="Arial" w:cs="Arial"/>
        </w:rPr>
      </w:pPr>
      <w:r w:rsidRPr="00D8436F">
        <w:rPr>
          <w:rFonts w:ascii="Arial" w:hAnsi="Arial" w:cs="Arial"/>
        </w:rPr>
        <w:t xml:space="preserve">Table </w:t>
      </w:r>
      <w:r w:rsidR="001F0A2D">
        <w:rPr>
          <w:rFonts w:ascii="Arial" w:hAnsi="Arial" w:cs="Arial"/>
        </w:rPr>
        <w:t>4</w:t>
      </w:r>
      <w:r w:rsidRPr="00D8436F">
        <w:rPr>
          <w:rFonts w:ascii="Arial" w:hAnsi="Arial" w:cs="Arial"/>
        </w:rPr>
        <w:t xml:space="preserve"> presents the values from the PDP, highlighting how different land cover classes influence the model’s predictions. Notable land cover types include </w:t>
      </w:r>
      <w:r w:rsidRPr="00D8436F">
        <w:rPr>
          <w:rFonts w:ascii="Arial" w:hAnsi="Arial" w:cs="Arial"/>
          <w:b/>
          <w:bCs/>
        </w:rPr>
        <w:t>Conifer Forest</w:t>
      </w:r>
      <w:r w:rsidRPr="00D8436F">
        <w:rPr>
          <w:rFonts w:ascii="Arial" w:hAnsi="Arial" w:cs="Arial"/>
        </w:rPr>
        <w:t xml:space="preserve">, </w:t>
      </w:r>
      <w:r w:rsidRPr="00D8436F">
        <w:rPr>
          <w:rFonts w:ascii="Arial" w:hAnsi="Arial" w:cs="Arial"/>
          <w:b/>
          <w:bCs/>
        </w:rPr>
        <w:t>Deciduous Grassland and Shrubland</w:t>
      </w:r>
      <w:r w:rsidRPr="00D8436F">
        <w:rPr>
          <w:rFonts w:ascii="Arial" w:hAnsi="Arial" w:cs="Arial"/>
        </w:rPr>
        <w:t xml:space="preserve">, and </w:t>
      </w:r>
      <w:r w:rsidRPr="00D8436F">
        <w:rPr>
          <w:rFonts w:ascii="Arial" w:hAnsi="Arial" w:cs="Arial"/>
          <w:b/>
          <w:bCs/>
        </w:rPr>
        <w:t>Montane Grassland and Shrubland</w:t>
      </w:r>
      <w:r w:rsidRPr="00D8436F">
        <w:rPr>
          <w:rFonts w:ascii="Arial" w:hAnsi="Arial" w:cs="Arial"/>
        </w:rPr>
        <w:t>, which showed particularly strong associations with the likelihood of Russian Olive presence or absence.</w:t>
      </w:r>
    </w:p>
    <w:p w14:paraId="4F5E6500" w14:textId="370BBC35" w:rsidR="009F40E0" w:rsidRPr="00D8436F" w:rsidRDefault="009F40E0" w:rsidP="00293F21">
      <w:pPr>
        <w:rPr>
          <w:rFonts w:ascii="Arial" w:hAnsi="Arial" w:cs="Arial"/>
        </w:rPr>
      </w:pPr>
      <w:r w:rsidRPr="00D8436F">
        <w:rPr>
          <w:rFonts w:ascii="Arial" w:hAnsi="Arial" w:cs="Arial"/>
        </w:rPr>
        <w:t xml:space="preserve">These values differ from the variable importance scores in Table </w:t>
      </w:r>
      <w:r w:rsidR="001F0A2D">
        <w:rPr>
          <w:rFonts w:ascii="Arial" w:hAnsi="Arial" w:cs="Arial"/>
        </w:rPr>
        <w:t>3</w:t>
      </w:r>
      <w:r w:rsidRPr="00D8436F">
        <w:rPr>
          <w:rFonts w:ascii="Arial" w:hAnsi="Arial" w:cs="Arial"/>
        </w:rPr>
        <w:t xml:space="preserve">, which measure how much the overall </w:t>
      </w:r>
      <w:r w:rsidRPr="00D8436F">
        <w:rPr>
          <w:rFonts w:ascii="Arial" w:hAnsi="Arial" w:cs="Arial"/>
          <w:b/>
          <w:bCs/>
        </w:rPr>
        <w:t>LEVEL2</w:t>
      </w:r>
      <w:r w:rsidRPr="00D8436F">
        <w:rPr>
          <w:rFonts w:ascii="Arial" w:hAnsi="Arial" w:cs="Arial"/>
        </w:rPr>
        <w:t xml:space="preserve"> variable contributed to the model’s performance. In contrast, the PDP allows us to isolate and interpret the influence of each individual land cover class, offering a more nuanced ecological interpretation of how Russian Olive interacts with its environment.</w:t>
      </w:r>
    </w:p>
    <w:p w14:paraId="14C7CDD4" w14:textId="100D94F8" w:rsidR="005C4242" w:rsidRPr="00D8436F" w:rsidRDefault="005C4242" w:rsidP="00293F21">
      <w:pPr>
        <w:rPr>
          <w:rFonts w:ascii="Arial" w:hAnsi="Arial" w:cs="Arial"/>
        </w:rPr>
      </w:pPr>
      <w:r w:rsidRPr="00D8436F">
        <w:rPr>
          <w:rFonts w:ascii="Arial" w:hAnsi="Arial" w:cs="Arial"/>
        </w:rPr>
        <w:fldChar w:fldCharType="begin"/>
      </w:r>
      <w:r w:rsidRPr="00D8436F">
        <w:rPr>
          <w:rFonts w:ascii="Arial" w:hAnsi="Arial" w:cs="Arial"/>
        </w:rPr>
        <w:instrText xml:space="preserve"> LINK Excel.Sheet.12 "Book1" "Sheet1!R1C1:R18C2" \a \f 4 \h </w:instrText>
      </w:r>
      <w:r w:rsidR="00D8436F">
        <w:rPr>
          <w:rFonts w:ascii="Arial" w:hAnsi="Arial" w:cs="Arial"/>
        </w:rPr>
        <w:instrText xml:space="preserve"> \* MERGEFORMAT </w:instrText>
      </w:r>
      <w:r w:rsidRPr="00D8436F">
        <w:rPr>
          <w:rFonts w:ascii="Arial" w:hAnsi="Arial" w:cs="Arial"/>
        </w:rPr>
        <w:fldChar w:fldCharType="separate"/>
      </w:r>
    </w:p>
    <w:tbl>
      <w:tblPr>
        <w:tblStyle w:val="GridTable5Dark-Accent6"/>
        <w:tblW w:w="0" w:type="auto"/>
        <w:tblLook w:val="04A0" w:firstRow="1" w:lastRow="0" w:firstColumn="1" w:lastColumn="0" w:noHBand="0" w:noVBand="1"/>
      </w:tblPr>
      <w:tblGrid>
        <w:gridCol w:w="5803"/>
        <w:gridCol w:w="1379"/>
      </w:tblGrid>
      <w:tr w:rsidR="005C4242" w:rsidRPr="00D8436F" w14:paraId="46A1CE34" w14:textId="77777777" w:rsidTr="001F0A2D">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030CC498" w14:textId="3709F9FA" w:rsidR="005C4242" w:rsidRPr="00D8436F" w:rsidRDefault="005C4242" w:rsidP="005C4242">
            <w:pPr>
              <w:jc w:val="center"/>
              <w:rPr>
                <w:rFonts w:ascii="Arial" w:eastAsia="Times New Roman" w:hAnsi="Arial" w:cs="Arial"/>
                <w:b w:val="0"/>
                <w:bCs w:val="0"/>
                <w:color w:val="FFFFFF"/>
                <w:kern w:val="0"/>
                <w:sz w:val="22"/>
                <w:szCs w:val="22"/>
                <w14:ligatures w14:val="none"/>
              </w:rPr>
            </w:pPr>
            <w:r w:rsidRPr="00D8436F">
              <w:rPr>
                <w:rFonts w:ascii="Arial" w:eastAsia="Times New Roman" w:hAnsi="Arial" w:cs="Arial"/>
                <w:color w:val="FFFFFF"/>
                <w:kern w:val="0"/>
                <w:sz w:val="22"/>
                <w:szCs w:val="22"/>
                <w14:ligatures w14:val="none"/>
              </w:rPr>
              <w:t>LEVEL2</w:t>
            </w:r>
          </w:p>
        </w:tc>
        <w:tc>
          <w:tcPr>
            <w:tcW w:w="0" w:type="auto"/>
            <w:hideMark/>
          </w:tcPr>
          <w:p w14:paraId="1BDE9FB6" w14:textId="77777777" w:rsidR="005C4242" w:rsidRPr="00D8436F" w:rsidRDefault="005C4242" w:rsidP="005C42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kern w:val="0"/>
                <w:sz w:val="22"/>
                <w:szCs w:val="22"/>
                <w14:ligatures w14:val="none"/>
              </w:rPr>
            </w:pPr>
            <w:proofErr w:type="spellStart"/>
            <w:r w:rsidRPr="00D8436F">
              <w:rPr>
                <w:rFonts w:ascii="Arial" w:eastAsia="Times New Roman" w:hAnsi="Arial" w:cs="Arial"/>
                <w:color w:val="FFFFFF"/>
                <w:kern w:val="0"/>
                <w:sz w:val="22"/>
                <w:szCs w:val="22"/>
                <w14:ligatures w14:val="none"/>
              </w:rPr>
              <w:t>yhat</w:t>
            </w:r>
            <w:proofErr w:type="spellEnd"/>
          </w:p>
        </w:tc>
      </w:tr>
      <w:tr w:rsidR="005C4242" w:rsidRPr="00D8436F" w14:paraId="697346A6"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48707D80"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Blank</w:t>
            </w:r>
          </w:p>
        </w:tc>
        <w:tc>
          <w:tcPr>
            <w:tcW w:w="0" w:type="auto"/>
            <w:hideMark/>
          </w:tcPr>
          <w:p w14:paraId="1E8B84D3"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0.05</w:t>
            </w:r>
          </w:p>
        </w:tc>
      </w:tr>
      <w:tr w:rsidR="005C4242" w:rsidRPr="00D8436F" w14:paraId="648093AA"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066A50C2"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Agriculture</w:t>
            </w:r>
          </w:p>
        </w:tc>
        <w:tc>
          <w:tcPr>
            <w:tcW w:w="0" w:type="auto"/>
            <w:hideMark/>
          </w:tcPr>
          <w:p w14:paraId="37A8DF05"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2.71</w:t>
            </w:r>
          </w:p>
        </w:tc>
      </w:tr>
      <w:tr w:rsidR="005C4242" w:rsidRPr="00D8436F" w14:paraId="39C5F28D"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33ADBA39"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Alpine Sparse and Barren</w:t>
            </w:r>
          </w:p>
        </w:tc>
        <w:tc>
          <w:tcPr>
            <w:tcW w:w="0" w:type="auto"/>
            <w:hideMark/>
          </w:tcPr>
          <w:p w14:paraId="2ACDF1E7"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5.37</w:t>
            </w:r>
          </w:p>
        </w:tc>
      </w:tr>
      <w:tr w:rsidR="005C4242" w:rsidRPr="00D8436F" w14:paraId="0D38C245"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79F6D792" w14:textId="77777777" w:rsidR="005C4242" w:rsidRPr="00D8436F" w:rsidRDefault="005C4242" w:rsidP="005C4242">
            <w:pPr>
              <w:rPr>
                <w:rFonts w:ascii="Arial" w:eastAsia="Times New Roman" w:hAnsi="Arial" w:cs="Arial"/>
                <w:color w:val="000000"/>
                <w:kern w:val="0"/>
                <w:sz w:val="22"/>
                <w:szCs w:val="22"/>
                <w14:ligatures w14:val="none"/>
              </w:rPr>
            </w:pPr>
            <w:proofErr w:type="gramStart"/>
            <w:r w:rsidRPr="00D8436F">
              <w:rPr>
                <w:rFonts w:ascii="Arial" w:eastAsia="Times New Roman" w:hAnsi="Arial" w:cs="Arial"/>
                <w:color w:val="000000"/>
                <w:kern w:val="0"/>
                <w:sz w:val="22"/>
                <w:szCs w:val="22"/>
                <w14:ligatures w14:val="none"/>
              </w:rPr>
              <w:t>Conifer-dominated forest</w:t>
            </w:r>
            <w:proofErr w:type="gramEnd"/>
            <w:r w:rsidRPr="00D8436F">
              <w:rPr>
                <w:rFonts w:ascii="Arial" w:eastAsia="Times New Roman" w:hAnsi="Arial" w:cs="Arial"/>
                <w:color w:val="000000"/>
                <w:kern w:val="0"/>
                <w:sz w:val="22"/>
                <w:szCs w:val="22"/>
                <w14:ligatures w14:val="none"/>
              </w:rPr>
              <w:t xml:space="preserve"> and woodland (mesic-wet)</w:t>
            </w:r>
          </w:p>
        </w:tc>
        <w:tc>
          <w:tcPr>
            <w:tcW w:w="0" w:type="auto"/>
            <w:hideMark/>
          </w:tcPr>
          <w:p w14:paraId="0DB8FFC4"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5.44</w:t>
            </w:r>
          </w:p>
        </w:tc>
      </w:tr>
      <w:tr w:rsidR="005C4242" w:rsidRPr="00D8436F" w14:paraId="76B75A0F"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55819028" w14:textId="77777777" w:rsidR="005C4242" w:rsidRPr="00D8436F" w:rsidRDefault="005C4242" w:rsidP="005C4242">
            <w:pPr>
              <w:rPr>
                <w:rFonts w:ascii="Arial" w:eastAsia="Times New Roman" w:hAnsi="Arial" w:cs="Arial"/>
                <w:color w:val="000000"/>
                <w:kern w:val="0"/>
                <w:sz w:val="22"/>
                <w:szCs w:val="22"/>
                <w14:ligatures w14:val="none"/>
              </w:rPr>
            </w:pPr>
            <w:proofErr w:type="gramStart"/>
            <w:r w:rsidRPr="00D8436F">
              <w:rPr>
                <w:rFonts w:ascii="Arial" w:eastAsia="Times New Roman" w:hAnsi="Arial" w:cs="Arial"/>
                <w:color w:val="000000"/>
                <w:kern w:val="0"/>
                <w:sz w:val="22"/>
                <w:szCs w:val="22"/>
                <w14:ligatures w14:val="none"/>
              </w:rPr>
              <w:t>Conifer-dominated forest</w:t>
            </w:r>
            <w:proofErr w:type="gramEnd"/>
            <w:r w:rsidRPr="00D8436F">
              <w:rPr>
                <w:rFonts w:ascii="Arial" w:eastAsia="Times New Roman" w:hAnsi="Arial" w:cs="Arial"/>
                <w:color w:val="000000"/>
                <w:kern w:val="0"/>
                <w:sz w:val="22"/>
                <w:szCs w:val="22"/>
                <w14:ligatures w14:val="none"/>
              </w:rPr>
              <w:t xml:space="preserve"> and woodland (xeric-mesic)</w:t>
            </w:r>
          </w:p>
        </w:tc>
        <w:tc>
          <w:tcPr>
            <w:tcW w:w="0" w:type="auto"/>
            <w:hideMark/>
          </w:tcPr>
          <w:p w14:paraId="6684261F"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6.96</w:t>
            </w:r>
          </w:p>
        </w:tc>
      </w:tr>
      <w:tr w:rsidR="005C4242" w:rsidRPr="00D8436F" w14:paraId="5B012021"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7306F9BE"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Deciduous Shrubland</w:t>
            </w:r>
          </w:p>
        </w:tc>
        <w:tc>
          <w:tcPr>
            <w:tcW w:w="0" w:type="auto"/>
            <w:hideMark/>
          </w:tcPr>
          <w:p w14:paraId="6DA7D772"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6.71</w:t>
            </w:r>
          </w:p>
        </w:tc>
      </w:tr>
      <w:tr w:rsidR="005C4242" w:rsidRPr="00D8436F" w14:paraId="1E1A1BF8"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553A8B99"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lastRenderedPageBreak/>
              <w:t>Developed</w:t>
            </w:r>
          </w:p>
        </w:tc>
        <w:tc>
          <w:tcPr>
            <w:tcW w:w="0" w:type="auto"/>
            <w:hideMark/>
          </w:tcPr>
          <w:p w14:paraId="420A3EDA"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w:t>
            </w:r>
          </w:p>
        </w:tc>
      </w:tr>
      <w:tr w:rsidR="005C4242" w:rsidRPr="00D8436F" w14:paraId="3318489A"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6AAFCCB6"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Floodplain and Riparian</w:t>
            </w:r>
          </w:p>
        </w:tc>
        <w:tc>
          <w:tcPr>
            <w:tcW w:w="0" w:type="auto"/>
            <w:hideMark/>
          </w:tcPr>
          <w:p w14:paraId="754D573A"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3.61</w:t>
            </w:r>
          </w:p>
        </w:tc>
      </w:tr>
      <w:tr w:rsidR="005C4242" w:rsidRPr="00D8436F" w14:paraId="31E0E2D0"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45A61197"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Harvested Forest</w:t>
            </w:r>
          </w:p>
        </w:tc>
        <w:tc>
          <w:tcPr>
            <w:tcW w:w="0" w:type="auto"/>
            <w:hideMark/>
          </w:tcPr>
          <w:p w14:paraId="0EFD98F0"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0.36</w:t>
            </w:r>
          </w:p>
        </w:tc>
      </w:tr>
      <w:tr w:rsidR="005C4242" w:rsidRPr="00D8436F" w14:paraId="515D1953"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1B6A252C"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Mining and Resource Extraction</w:t>
            </w:r>
          </w:p>
        </w:tc>
        <w:tc>
          <w:tcPr>
            <w:tcW w:w="0" w:type="auto"/>
            <w:noWrap/>
            <w:hideMark/>
          </w:tcPr>
          <w:p w14:paraId="5220DA22"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-3.7541597</w:t>
            </w:r>
          </w:p>
        </w:tc>
      </w:tr>
      <w:tr w:rsidR="005C4242" w:rsidRPr="00D8436F" w14:paraId="736ECB27"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7BA17039"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Mixed deciduous/coniferous forest and woodland</w:t>
            </w:r>
          </w:p>
        </w:tc>
        <w:tc>
          <w:tcPr>
            <w:tcW w:w="0" w:type="auto"/>
            <w:noWrap/>
            <w:hideMark/>
          </w:tcPr>
          <w:p w14:paraId="7B5B2A32"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3.72678161</w:t>
            </w:r>
          </w:p>
        </w:tc>
      </w:tr>
      <w:tr w:rsidR="005C4242" w:rsidRPr="00D8436F" w14:paraId="5C50D478"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49545"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Montane Grassland</w:t>
            </w:r>
          </w:p>
        </w:tc>
        <w:tc>
          <w:tcPr>
            <w:tcW w:w="0" w:type="auto"/>
            <w:noWrap/>
            <w:hideMark/>
          </w:tcPr>
          <w:p w14:paraId="1F8F6CE2"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6.28932458</w:t>
            </w:r>
          </w:p>
        </w:tc>
      </w:tr>
      <w:tr w:rsidR="005C4242" w:rsidRPr="00D8436F" w14:paraId="54C5B225"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23F3EC8B" w14:textId="77777777" w:rsidR="005C4242" w:rsidRPr="00D8436F" w:rsidRDefault="005C4242" w:rsidP="005C4242">
            <w:pPr>
              <w:rPr>
                <w:rFonts w:ascii="Arial" w:eastAsia="Times New Roman" w:hAnsi="Arial" w:cs="Arial"/>
                <w:color w:val="000000"/>
                <w:kern w:val="0"/>
                <w:sz w:val="22"/>
                <w:szCs w:val="22"/>
                <w14:ligatures w14:val="none"/>
              </w:rPr>
            </w:pPr>
            <w:proofErr w:type="spellStart"/>
            <w:r w:rsidRPr="00D8436F">
              <w:rPr>
                <w:rFonts w:ascii="Arial" w:eastAsia="Times New Roman" w:hAnsi="Arial" w:cs="Arial"/>
                <w:color w:val="000000"/>
                <w:kern w:val="0"/>
                <w:sz w:val="22"/>
                <w:szCs w:val="22"/>
                <w14:ligatures w14:val="none"/>
              </w:rPr>
              <w:t>na</w:t>
            </w:r>
            <w:proofErr w:type="spellEnd"/>
          </w:p>
        </w:tc>
        <w:tc>
          <w:tcPr>
            <w:tcW w:w="0" w:type="auto"/>
            <w:noWrap/>
            <w:hideMark/>
          </w:tcPr>
          <w:p w14:paraId="5FC64804"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5.55560784</w:t>
            </w:r>
          </w:p>
        </w:tc>
      </w:tr>
      <w:tr w:rsidR="005C4242" w:rsidRPr="00D8436F" w14:paraId="501869E8"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01679"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Open Water</w:t>
            </w:r>
          </w:p>
        </w:tc>
        <w:tc>
          <w:tcPr>
            <w:tcW w:w="0" w:type="auto"/>
            <w:noWrap/>
            <w:hideMark/>
          </w:tcPr>
          <w:p w14:paraId="7E7B0269"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0.3317129</w:t>
            </w:r>
          </w:p>
        </w:tc>
      </w:tr>
      <w:tr w:rsidR="005C4242" w:rsidRPr="00D8436F" w14:paraId="05427B93"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53A3DB8C"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Recently burned</w:t>
            </w:r>
          </w:p>
        </w:tc>
        <w:tc>
          <w:tcPr>
            <w:tcW w:w="0" w:type="auto"/>
            <w:noWrap/>
            <w:hideMark/>
          </w:tcPr>
          <w:p w14:paraId="502A63C6"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5.69602685</w:t>
            </w:r>
          </w:p>
        </w:tc>
      </w:tr>
      <w:tr w:rsidR="005C4242" w:rsidRPr="00D8436F" w14:paraId="3F8D9034"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628B654E"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Sagebrush Steppe</w:t>
            </w:r>
          </w:p>
        </w:tc>
        <w:tc>
          <w:tcPr>
            <w:tcW w:w="0" w:type="auto"/>
            <w:noWrap/>
            <w:hideMark/>
          </w:tcPr>
          <w:p w14:paraId="18BA564D"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0.54032671</w:t>
            </w:r>
          </w:p>
        </w:tc>
      </w:tr>
      <w:tr w:rsidR="005C4242" w:rsidRPr="00D8436F" w14:paraId="51BE4503"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34E1F8A0"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Wet meadow</w:t>
            </w:r>
          </w:p>
        </w:tc>
        <w:tc>
          <w:tcPr>
            <w:tcW w:w="0" w:type="auto"/>
            <w:noWrap/>
            <w:hideMark/>
          </w:tcPr>
          <w:p w14:paraId="5C0BF4E1" w14:textId="77777777" w:rsidR="005C4242" w:rsidRPr="00D8436F" w:rsidRDefault="005C4242" w:rsidP="009F40E0">
            <w:pPr>
              <w:keepNex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0.44689006</w:t>
            </w:r>
          </w:p>
        </w:tc>
      </w:tr>
    </w:tbl>
    <w:p w14:paraId="32E73380" w14:textId="4B36B71D" w:rsidR="009F40E0" w:rsidRPr="00D8436F" w:rsidRDefault="009F40E0">
      <w:pPr>
        <w:pStyle w:val="Caption"/>
        <w:rPr>
          <w:rFonts w:ascii="Arial" w:hAnsi="Arial" w:cs="Arial"/>
        </w:rPr>
      </w:pPr>
      <w:r w:rsidRPr="00D8436F">
        <w:rPr>
          <w:rFonts w:ascii="Arial" w:hAnsi="Arial" w:cs="Arial"/>
        </w:rPr>
        <w:t xml:space="preserve">Table </w:t>
      </w:r>
      <w:r w:rsidR="00EF0111">
        <w:rPr>
          <w:rFonts w:ascii="Arial" w:hAnsi="Arial" w:cs="Arial"/>
        </w:rPr>
        <w:fldChar w:fldCharType="begin"/>
      </w:r>
      <w:r w:rsidR="00EF0111">
        <w:rPr>
          <w:rFonts w:ascii="Arial" w:hAnsi="Arial" w:cs="Arial"/>
        </w:rPr>
        <w:instrText xml:space="preserve"> SEQ Table \* ARABIC </w:instrText>
      </w:r>
      <w:r w:rsidR="00EF0111">
        <w:rPr>
          <w:rFonts w:ascii="Arial" w:hAnsi="Arial" w:cs="Arial"/>
        </w:rPr>
        <w:fldChar w:fldCharType="separate"/>
      </w:r>
      <w:r w:rsidR="00EF0111">
        <w:rPr>
          <w:rFonts w:ascii="Arial" w:hAnsi="Arial" w:cs="Arial"/>
          <w:noProof/>
        </w:rPr>
        <w:t>4</w:t>
      </w:r>
      <w:r w:rsidR="00EF0111">
        <w:rPr>
          <w:rFonts w:ascii="Arial" w:hAnsi="Arial" w:cs="Arial"/>
        </w:rPr>
        <w:fldChar w:fldCharType="end"/>
      </w:r>
      <w:r w:rsidRPr="00D8436F">
        <w:rPr>
          <w:rFonts w:ascii="Arial" w:hAnsi="Arial" w:cs="Arial"/>
        </w:rPr>
        <w:t>: Sub-variables of Land Cover</w:t>
      </w:r>
    </w:p>
    <w:p w14:paraId="056A7272" w14:textId="77777777" w:rsidR="009F40E0" w:rsidRPr="00D8436F" w:rsidRDefault="005C4242" w:rsidP="009F40E0">
      <w:pPr>
        <w:rPr>
          <w:rFonts w:ascii="Arial" w:hAnsi="Arial" w:cs="Arial"/>
        </w:rPr>
      </w:pPr>
      <w:r w:rsidRPr="00D8436F">
        <w:rPr>
          <w:rFonts w:ascii="Arial" w:hAnsi="Arial" w:cs="Arial"/>
        </w:rPr>
        <w:fldChar w:fldCharType="end"/>
      </w:r>
      <w:r w:rsidR="009F40E0" w:rsidRPr="00D8436F">
        <w:rPr>
          <w:rFonts w:ascii="Arial" w:hAnsi="Arial" w:cs="Arial"/>
        </w:rPr>
        <w:t xml:space="preserve">The </w:t>
      </w:r>
      <w:proofErr w:type="spellStart"/>
      <w:r w:rsidR="009F40E0" w:rsidRPr="00D8436F">
        <w:rPr>
          <w:rFonts w:ascii="Arial" w:hAnsi="Arial" w:cs="Arial"/>
        </w:rPr>
        <w:t>yhat</w:t>
      </w:r>
      <w:proofErr w:type="spellEnd"/>
      <w:r w:rsidR="009F40E0" w:rsidRPr="00D8436F">
        <w:rPr>
          <w:rFonts w:ascii="Arial" w:hAnsi="Arial" w:cs="Arial"/>
        </w:rPr>
        <w:t xml:space="preserve"> values in Table 3 represent the </w:t>
      </w:r>
      <w:r w:rsidR="009F40E0" w:rsidRPr="00D8436F">
        <w:rPr>
          <w:rFonts w:ascii="Arial" w:hAnsi="Arial" w:cs="Arial"/>
          <w:b/>
          <w:bCs/>
        </w:rPr>
        <w:t>predicted probability of Russian Olive presence</w:t>
      </w:r>
      <w:r w:rsidR="009F40E0" w:rsidRPr="00D8436F">
        <w:rPr>
          <w:rFonts w:ascii="Arial" w:hAnsi="Arial" w:cs="Arial"/>
        </w:rPr>
        <w:t xml:space="preserve"> for each land cover type within the </w:t>
      </w:r>
      <w:r w:rsidR="009F40E0" w:rsidRPr="00D8436F">
        <w:rPr>
          <w:rFonts w:ascii="Arial" w:hAnsi="Arial" w:cs="Arial"/>
          <w:b/>
          <w:bCs/>
        </w:rPr>
        <w:t>LEVEL2</w:t>
      </w:r>
      <w:r w:rsidR="009F40E0" w:rsidRPr="00D8436F">
        <w:rPr>
          <w:rFonts w:ascii="Arial" w:hAnsi="Arial" w:cs="Arial"/>
        </w:rPr>
        <w:t xml:space="preserve"> variable, based on the partial dependence plot (PDP). In this context, </w:t>
      </w:r>
      <w:proofErr w:type="spellStart"/>
      <w:r w:rsidR="009F40E0" w:rsidRPr="00D8436F">
        <w:rPr>
          <w:rFonts w:ascii="Arial" w:hAnsi="Arial" w:cs="Arial"/>
        </w:rPr>
        <w:t>yhat</w:t>
      </w:r>
      <w:proofErr w:type="spellEnd"/>
      <w:r w:rsidR="009F40E0" w:rsidRPr="00D8436F">
        <w:rPr>
          <w:rFonts w:ascii="Arial" w:hAnsi="Arial" w:cs="Arial"/>
        </w:rPr>
        <w:t xml:space="preserve"> is the model’s estimated response (i.e., likelihood of presence) when the given land cover type is present, while all other environmental variables are held constant.</w:t>
      </w:r>
    </w:p>
    <w:p w14:paraId="5FB52148" w14:textId="77777777" w:rsidR="009F40E0" w:rsidRPr="00D8436F" w:rsidRDefault="009F40E0" w:rsidP="009F40E0">
      <w:pPr>
        <w:rPr>
          <w:rFonts w:ascii="Arial" w:hAnsi="Arial" w:cs="Arial"/>
        </w:rPr>
      </w:pPr>
      <w:r w:rsidRPr="00D8436F">
        <w:rPr>
          <w:rFonts w:ascii="Arial" w:hAnsi="Arial" w:cs="Arial"/>
        </w:rPr>
        <w:t>For example:</w:t>
      </w:r>
    </w:p>
    <w:p w14:paraId="42CAA4E4" w14:textId="77777777" w:rsidR="009F40E0" w:rsidRPr="00D8436F" w:rsidRDefault="009F40E0" w:rsidP="009F40E0">
      <w:pPr>
        <w:numPr>
          <w:ilvl w:val="0"/>
          <w:numId w:val="15"/>
        </w:numPr>
        <w:rPr>
          <w:rFonts w:ascii="Arial" w:hAnsi="Arial" w:cs="Arial"/>
        </w:rPr>
      </w:pPr>
      <w:proofErr w:type="gramStart"/>
      <w:r w:rsidRPr="00D8436F">
        <w:rPr>
          <w:rFonts w:ascii="Arial" w:hAnsi="Arial" w:cs="Arial"/>
        </w:rPr>
        <w:t>A</w:t>
      </w:r>
      <w:proofErr w:type="gramEnd"/>
      <w:r w:rsidRPr="00D8436F">
        <w:rPr>
          <w:rFonts w:ascii="Arial" w:hAnsi="Arial" w:cs="Arial"/>
        </w:rPr>
        <w:t xml:space="preserve"> </w:t>
      </w:r>
      <w:proofErr w:type="spellStart"/>
      <w:r w:rsidRPr="00D8436F">
        <w:rPr>
          <w:rFonts w:ascii="Arial" w:hAnsi="Arial" w:cs="Arial"/>
        </w:rPr>
        <w:t>yhat</w:t>
      </w:r>
      <w:proofErr w:type="spellEnd"/>
      <w:r w:rsidRPr="00D8436F">
        <w:rPr>
          <w:rFonts w:ascii="Arial" w:hAnsi="Arial" w:cs="Arial"/>
        </w:rPr>
        <w:t xml:space="preserve"> value of </w:t>
      </w:r>
      <w:r w:rsidRPr="00D8436F">
        <w:rPr>
          <w:rFonts w:ascii="Arial" w:hAnsi="Arial" w:cs="Arial"/>
          <w:b/>
          <w:bCs/>
        </w:rPr>
        <w:t>6.96</w:t>
      </w:r>
      <w:r w:rsidRPr="00D8436F">
        <w:rPr>
          <w:rFonts w:ascii="Arial" w:hAnsi="Arial" w:cs="Arial"/>
        </w:rPr>
        <w:t xml:space="preserve"> for </w:t>
      </w:r>
      <w:proofErr w:type="gramStart"/>
      <w:r w:rsidRPr="00D8436F">
        <w:rPr>
          <w:rFonts w:ascii="Arial" w:hAnsi="Arial" w:cs="Arial"/>
          <w:i/>
          <w:iCs/>
        </w:rPr>
        <w:t>Conifer-dominated forest</w:t>
      </w:r>
      <w:proofErr w:type="gramEnd"/>
      <w:r w:rsidRPr="00D8436F">
        <w:rPr>
          <w:rFonts w:ascii="Arial" w:hAnsi="Arial" w:cs="Arial"/>
          <w:i/>
          <w:iCs/>
        </w:rPr>
        <w:t xml:space="preserve"> and woodland (xeric-mesic)</w:t>
      </w:r>
      <w:r w:rsidRPr="00D8436F">
        <w:rPr>
          <w:rFonts w:ascii="Arial" w:hAnsi="Arial" w:cs="Arial"/>
        </w:rPr>
        <w:t xml:space="preserve"> suggests that this land cover type is associated with a </w:t>
      </w:r>
      <w:r w:rsidRPr="00D8436F">
        <w:rPr>
          <w:rFonts w:ascii="Arial" w:hAnsi="Arial" w:cs="Arial"/>
          <w:b/>
          <w:bCs/>
        </w:rPr>
        <w:t>higher likelihood</w:t>
      </w:r>
      <w:r w:rsidRPr="00D8436F">
        <w:rPr>
          <w:rFonts w:ascii="Arial" w:hAnsi="Arial" w:cs="Arial"/>
        </w:rPr>
        <w:t xml:space="preserve"> of Russian Olive presence.</w:t>
      </w:r>
    </w:p>
    <w:p w14:paraId="7324A195" w14:textId="77777777" w:rsidR="009F40E0" w:rsidRPr="00D8436F" w:rsidRDefault="009F40E0" w:rsidP="009F40E0">
      <w:pPr>
        <w:numPr>
          <w:ilvl w:val="0"/>
          <w:numId w:val="15"/>
        </w:numPr>
        <w:rPr>
          <w:rFonts w:ascii="Arial" w:hAnsi="Arial" w:cs="Arial"/>
        </w:rPr>
      </w:pPr>
      <w:r w:rsidRPr="00D8436F">
        <w:rPr>
          <w:rFonts w:ascii="Arial" w:hAnsi="Arial" w:cs="Arial"/>
        </w:rPr>
        <w:t xml:space="preserve">In contrast, </w:t>
      </w:r>
      <w:proofErr w:type="gramStart"/>
      <w:r w:rsidRPr="00D8436F">
        <w:rPr>
          <w:rFonts w:ascii="Arial" w:hAnsi="Arial" w:cs="Arial"/>
        </w:rPr>
        <w:t>a</w:t>
      </w:r>
      <w:proofErr w:type="gramEnd"/>
      <w:r w:rsidRPr="00D8436F">
        <w:rPr>
          <w:rFonts w:ascii="Arial" w:hAnsi="Arial" w:cs="Arial"/>
        </w:rPr>
        <w:t xml:space="preserve"> </w:t>
      </w:r>
      <w:proofErr w:type="spellStart"/>
      <w:r w:rsidRPr="00D8436F">
        <w:rPr>
          <w:rFonts w:ascii="Arial" w:hAnsi="Arial" w:cs="Arial"/>
        </w:rPr>
        <w:t>yhat</w:t>
      </w:r>
      <w:proofErr w:type="spellEnd"/>
      <w:r w:rsidRPr="00D8436F">
        <w:rPr>
          <w:rFonts w:ascii="Arial" w:hAnsi="Arial" w:cs="Arial"/>
        </w:rPr>
        <w:t xml:space="preserve"> of </w:t>
      </w:r>
      <w:r w:rsidRPr="00D8436F">
        <w:rPr>
          <w:rFonts w:ascii="Arial" w:hAnsi="Arial" w:cs="Arial"/>
          <w:b/>
          <w:bCs/>
        </w:rPr>
        <w:t>-3.75</w:t>
      </w:r>
      <w:r w:rsidRPr="00D8436F">
        <w:rPr>
          <w:rFonts w:ascii="Arial" w:hAnsi="Arial" w:cs="Arial"/>
        </w:rPr>
        <w:t xml:space="preserve"> for </w:t>
      </w:r>
      <w:r w:rsidRPr="00D8436F">
        <w:rPr>
          <w:rFonts w:ascii="Arial" w:hAnsi="Arial" w:cs="Arial"/>
          <w:i/>
          <w:iCs/>
        </w:rPr>
        <w:t>Developed</w:t>
      </w:r>
      <w:r w:rsidRPr="00D8436F">
        <w:rPr>
          <w:rFonts w:ascii="Arial" w:hAnsi="Arial" w:cs="Arial"/>
        </w:rPr>
        <w:t xml:space="preserve"> areas indicates a </w:t>
      </w:r>
      <w:r w:rsidRPr="00D8436F">
        <w:rPr>
          <w:rFonts w:ascii="Arial" w:hAnsi="Arial" w:cs="Arial"/>
          <w:b/>
          <w:bCs/>
        </w:rPr>
        <w:t>lower likelihood</w:t>
      </w:r>
      <w:r w:rsidRPr="00D8436F">
        <w:rPr>
          <w:rFonts w:ascii="Arial" w:hAnsi="Arial" w:cs="Arial"/>
        </w:rPr>
        <w:t>, meaning Russian Olive is less likely to be found there.</w:t>
      </w:r>
    </w:p>
    <w:p w14:paraId="4EFDB399" w14:textId="32A08524" w:rsidR="00293F21" w:rsidRDefault="009F40E0" w:rsidP="00293F21">
      <w:pPr>
        <w:rPr>
          <w:rFonts w:ascii="Arial" w:hAnsi="Arial" w:cs="Arial"/>
        </w:rPr>
      </w:pPr>
      <w:r w:rsidRPr="00D8436F">
        <w:rPr>
          <w:rFonts w:ascii="Arial" w:hAnsi="Arial" w:cs="Arial"/>
        </w:rPr>
        <w:t xml:space="preserve">These values help reveal how individual land cover types influence the model’s predictions, even though LEVEL2 was treated as a single categorical variable in the </w:t>
      </w:r>
      <w:r w:rsidRPr="00D8436F">
        <w:rPr>
          <w:rFonts w:ascii="Arial" w:hAnsi="Arial" w:cs="Arial"/>
        </w:rPr>
        <w:lastRenderedPageBreak/>
        <w:t xml:space="preserve">main model. The PDP approach breaks it down, offering insight into which specific habitats are </w:t>
      </w:r>
      <w:r w:rsidR="00B53412" w:rsidRPr="00D8436F">
        <w:rPr>
          <w:rFonts w:ascii="Arial" w:hAnsi="Arial" w:cs="Arial"/>
        </w:rPr>
        <w:t>suitable</w:t>
      </w:r>
      <w:r w:rsidRPr="00D8436F">
        <w:rPr>
          <w:rFonts w:ascii="Arial" w:hAnsi="Arial" w:cs="Arial"/>
        </w:rPr>
        <w:t xml:space="preserve"> for Russian Olive based on the model’s behavior.</w:t>
      </w:r>
    </w:p>
    <w:p w14:paraId="4D085F86" w14:textId="3AB244B9" w:rsidR="00AA51FD" w:rsidRPr="00D8436F" w:rsidRDefault="00AA51FD" w:rsidP="00AA51FD">
      <w:pPr>
        <w:pStyle w:val="Heading2"/>
      </w:pPr>
      <w:bookmarkStart w:id="21" w:name="_Toc197005132"/>
      <w:r>
        <w:t xml:space="preserve">4.3 </w:t>
      </w:r>
      <w:r w:rsidR="009E1142">
        <w:tab/>
      </w:r>
      <w:r>
        <w:t>Habitat Suitability Map</w:t>
      </w:r>
      <w:bookmarkEnd w:id="21"/>
    </w:p>
    <w:p w14:paraId="6D909743" w14:textId="31E9238C" w:rsidR="00B53412" w:rsidRPr="00D8436F" w:rsidRDefault="00D8436F" w:rsidP="00AA51FD">
      <w:pPr>
        <w:keepNext/>
        <w:rPr>
          <w:rFonts w:ascii="Arial" w:hAnsi="Arial" w:cs="Arial"/>
        </w:rPr>
      </w:pPr>
      <w:r w:rsidRPr="00D8436F">
        <w:rPr>
          <w:rFonts w:ascii="Arial" w:hAnsi="Arial" w:cs="Arial"/>
          <w:noProof/>
        </w:rPr>
        <w:drawing>
          <wp:anchor distT="0" distB="0" distL="114300" distR="114300" simplePos="0" relativeHeight="251688960" behindDoc="0" locked="0" layoutInCell="1" allowOverlap="1" wp14:anchorId="18748507" wp14:editId="79ADAB3E">
            <wp:simplePos x="0" y="0"/>
            <wp:positionH relativeFrom="margin">
              <wp:align>left</wp:align>
            </wp:positionH>
            <wp:positionV relativeFrom="paragraph">
              <wp:posOffset>2245995</wp:posOffset>
            </wp:positionV>
            <wp:extent cx="5086350" cy="4317365"/>
            <wp:effectExtent l="0" t="0" r="0" b="6985"/>
            <wp:wrapTopAndBottom/>
            <wp:docPr id="664207508" name="Picture 1" descr="A map of mountains and valle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7508" name="Picture 1" descr="A map of mountains and valley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86350" cy="4317365"/>
                    </a:xfrm>
                    <a:prstGeom prst="rect">
                      <a:avLst/>
                    </a:prstGeom>
                  </pic:spPr>
                </pic:pic>
              </a:graphicData>
            </a:graphic>
            <wp14:sizeRelH relativeFrom="margin">
              <wp14:pctWidth>0</wp14:pctWidth>
            </wp14:sizeRelH>
            <wp14:sizeRelV relativeFrom="margin">
              <wp14:pctHeight>0</wp14:pctHeight>
            </wp14:sizeRelV>
          </wp:anchor>
        </w:drawing>
      </w:r>
      <w:r w:rsidR="00032308" w:rsidRPr="00D8436F">
        <w:rPr>
          <w:rFonts w:ascii="Arial" w:hAnsi="Arial" w:cs="Arial"/>
        </w:rPr>
        <w:t xml:space="preserve">Using these results, I generated a habitat suitability map for Missoula County (see Figure 7). This map visualizes the predicted probability of Russian Olive presence, ranging from 0 (low suitability) to 1 (high suitability). To create this continuous surface, I applied a spatial interpolation method known as </w:t>
      </w:r>
      <w:r w:rsidR="00032308" w:rsidRPr="00D8436F">
        <w:rPr>
          <w:rFonts w:ascii="Arial" w:hAnsi="Arial" w:cs="Arial"/>
          <w:b/>
          <w:bCs/>
        </w:rPr>
        <w:t>Kriging</w:t>
      </w:r>
      <w:r w:rsidR="00032308" w:rsidRPr="00D8436F">
        <w:rPr>
          <w:rFonts w:ascii="Arial" w:hAnsi="Arial" w:cs="Arial"/>
        </w:rPr>
        <w:t xml:space="preserve">, using the </w:t>
      </w:r>
      <w:r w:rsidR="00032308" w:rsidRPr="00D8436F">
        <w:rPr>
          <w:rFonts w:ascii="Arial" w:hAnsi="Arial" w:cs="Arial"/>
          <w:b/>
          <w:bCs/>
        </w:rPr>
        <w:t>predicted probabilities</w:t>
      </w:r>
      <w:r w:rsidR="00032308" w:rsidRPr="00D8436F">
        <w:rPr>
          <w:rFonts w:ascii="Arial" w:hAnsi="Arial" w:cs="Arial"/>
        </w:rPr>
        <w:t xml:space="preserve"> from the Random Forest model as the input values. Kriging leverages spatial autocorrelation, where nearby locations tend to have similar environmental conditions, to estimate probabilities for unsampled areas, creating a smooth and realistic representation of habitat suitability. The resulting raster </w:t>
      </w:r>
      <w:r w:rsidRPr="00D8436F">
        <w:rPr>
          <w:rFonts w:ascii="Arial" w:hAnsi="Arial" w:cs="Arial"/>
        </w:rPr>
        <w:t>highlights areas with high probability of containing Russian Olive with a darker shade and areas that do not in white.</w:t>
      </w:r>
    </w:p>
    <w:p w14:paraId="22C9B729" w14:textId="3A7F4CA5" w:rsidR="009F40E0" w:rsidRPr="00D8436F" w:rsidRDefault="00B53412" w:rsidP="00B53412">
      <w:pPr>
        <w:pStyle w:val="Caption"/>
        <w:rPr>
          <w:rFonts w:ascii="Arial" w:hAnsi="Arial" w:cs="Arial"/>
        </w:rPr>
      </w:pPr>
      <w:r w:rsidRPr="00D8436F">
        <w:rPr>
          <w:rFonts w:ascii="Arial" w:hAnsi="Arial" w:cs="Arial"/>
        </w:rPr>
        <w:t xml:space="preserve">Figure </w:t>
      </w:r>
      <w:r w:rsidRPr="00D8436F">
        <w:rPr>
          <w:rFonts w:ascii="Arial" w:hAnsi="Arial" w:cs="Arial"/>
        </w:rPr>
        <w:fldChar w:fldCharType="begin"/>
      </w:r>
      <w:r w:rsidRPr="00D8436F">
        <w:rPr>
          <w:rFonts w:ascii="Arial" w:hAnsi="Arial" w:cs="Arial"/>
        </w:rPr>
        <w:instrText xml:space="preserve"> SEQ Figure \* ARABIC </w:instrText>
      </w:r>
      <w:r w:rsidRPr="00D8436F">
        <w:rPr>
          <w:rFonts w:ascii="Arial" w:hAnsi="Arial" w:cs="Arial"/>
        </w:rPr>
        <w:fldChar w:fldCharType="separate"/>
      </w:r>
      <w:r w:rsidR="00963F55">
        <w:rPr>
          <w:rFonts w:ascii="Arial" w:hAnsi="Arial" w:cs="Arial"/>
          <w:noProof/>
        </w:rPr>
        <w:t>6</w:t>
      </w:r>
      <w:r w:rsidRPr="00D8436F">
        <w:rPr>
          <w:rFonts w:ascii="Arial" w:hAnsi="Arial" w:cs="Arial"/>
          <w:noProof/>
        </w:rPr>
        <w:fldChar w:fldCharType="end"/>
      </w:r>
      <w:r w:rsidRPr="00D8436F">
        <w:rPr>
          <w:rFonts w:ascii="Arial" w:hAnsi="Arial" w:cs="Arial"/>
        </w:rPr>
        <w:t>: Habitat Suitability Map</w:t>
      </w:r>
    </w:p>
    <w:p w14:paraId="04337616" w14:textId="55768CC3" w:rsidR="00F31062" w:rsidRPr="00D8436F" w:rsidRDefault="00F31062" w:rsidP="00F31062">
      <w:pPr>
        <w:ind w:firstLine="360"/>
        <w:rPr>
          <w:rFonts w:ascii="Arial" w:hAnsi="Arial" w:cs="Arial"/>
        </w:rPr>
      </w:pPr>
    </w:p>
    <w:p w14:paraId="60ADE2B5" w14:textId="4CB98516" w:rsidR="00F31062" w:rsidRPr="00D8436F" w:rsidRDefault="00F31062" w:rsidP="00F31062">
      <w:pPr>
        <w:ind w:firstLine="360"/>
        <w:rPr>
          <w:rFonts w:ascii="Arial" w:hAnsi="Arial" w:cs="Arial"/>
        </w:rPr>
      </w:pPr>
      <w:r w:rsidRPr="00D8436F">
        <w:rPr>
          <w:rFonts w:ascii="Arial" w:hAnsi="Arial" w:cs="Arial"/>
        </w:rPr>
        <w:t>The habitat suitability map reveals several key patterns:</w:t>
      </w:r>
    </w:p>
    <w:p w14:paraId="09DF11CC" w14:textId="77777777" w:rsidR="00F31062" w:rsidRPr="00D8436F" w:rsidRDefault="00F31062" w:rsidP="00F31062">
      <w:pPr>
        <w:numPr>
          <w:ilvl w:val="0"/>
          <w:numId w:val="12"/>
        </w:numPr>
        <w:rPr>
          <w:rFonts w:ascii="Arial" w:hAnsi="Arial" w:cs="Arial"/>
        </w:rPr>
      </w:pPr>
      <w:r w:rsidRPr="00D8436F">
        <w:rPr>
          <w:rFonts w:ascii="Arial" w:hAnsi="Arial" w:cs="Arial"/>
          <w:b/>
          <w:bCs/>
        </w:rPr>
        <w:lastRenderedPageBreak/>
        <w:t>Riparian Zones:</w:t>
      </w:r>
      <w:r w:rsidRPr="00D8436F">
        <w:rPr>
          <w:rFonts w:ascii="Arial" w:hAnsi="Arial" w:cs="Arial"/>
        </w:rPr>
        <w:t xml:space="preserve"> Russian Olive is most likely to be found near rivers and streams, consistent with its known preference for moist, disturbed habitats.</w:t>
      </w:r>
    </w:p>
    <w:p w14:paraId="4DBA82FE" w14:textId="77777777" w:rsidR="00F31062" w:rsidRPr="00D8436F" w:rsidRDefault="00F31062" w:rsidP="00F31062">
      <w:pPr>
        <w:numPr>
          <w:ilvl w:val="0"/>
          <w:numId w:val="12"/>
        </w:numPr>
        <w:rPr>
          <w:rFonts w:ascii="Arial" w:hAnsi="Arial" w:cs="Arial"/>
        </w:rPr>
      </w:pPr>
      <w:r w:rsidRPr="00D8436F">
        <w:rPr>
          <w:rFonts w:ascii="Arial" w:hAnsi="Arial" w:cs="Arial"/>
          <w:b/>
          <w:bCs/>
        </w:rPr>
        <w:t>Urban and Suburban Areas:</w:t>
      </w:r>
      <w:r w:rsidRPr="00D8436F">
        <w:rPr>
          <w:rFonts w:ascii="Arial" w:hAnsi="Arial" w:cs="Arial"/>
        </w:rPr>
        <w:t xml:space="preserve"> The model also identified high suitability in developed areas, likely due to ornamental plantings and human-mediated dispersal.</w:t>
      </w:r>
    </w:p>
    <w:p w14:paraId="2DBC6381" w14:textId="0CF3B5A9" w:rsidR="00F31062" w:rsidRPr="00AA51FD" w:rsidRDefault="00F31062" w:rsidP="00AA51FD">
      <w:pPr>
        <w:numPr>
          <w:ilvl w:val="0"/>
          <w:numId w:val="12"/>
        </w:numPr>
        <w:rPr>
          <w:rFonts w:ascii="Arial" w:hAnsi="Arial" w:cs="Arial"/>
        </w:rPr>
      </w:pPr>
      <w:r w:rsidRPr="00D8436F">
        <w:rPr>
          <w:rFonts w:ascii="Arial" w:hAnsi="Arial" w:cs="Arial"/>
          <w:b/>
          <w:bCs/>
        </w:rPr>
        <w:t>Remote Areas:</w:t>
      </w:r>
      <w:r w:rsidRPr="00D8436F">
        <w:rPr>
          <w:rFonts w:ascii="Arial" w:hAnsi="Arial" w:cs="Arial"/>
        </w:rPr>
        <w:t xml:space="preserve"> Some high-suitability areas were located far from water sources, suggesting that Russian Olive could potentially spread outside of known areas.</w:t>
      </w:r>
    </w:p>
    <w:p w14:paraId="6A43BEC7" w14:textId="29EEF501" w:rsidR="00F200EB" w:rsidRPr="00D8436F" w:rsidRDefault="00AA51FD" w:rsidP="0072481E">
      <w:pPr>
        <w:rPr>
          <w:rFonts w:ascii="Arial" w:hAnsi="Arial" w:cs="Arial"/>
        </w:rPr>
      </w:pPr>
      <w:r>
        <w:rPr>
          <w:rFonts w:ascii="Arial" w:hAnsi="Arial" w:cs="Arial"/>
          <w:noProof/>
        </w:rPr>
        <mc:AlternateContent>
          <mc:Choice Requires="wpg">
            <w:drawing>
              <wp:anchor distT="0" distB="0" distL="114300" distR="114300" simplePos="0" relativeHeight="251679744" behindDoc="0" locked="0" layoutInCell="1" allowOverlap="1" wp14:anchorId="7B2841B4" wp14:editId="57E24018">
                <wp:simplePos x="0" y="0"/>
                <wp:positionH relativeFrom="column">
                  <wp:posOffset>-364067</wp:posOffset>
                </wp:positionH>
                <wp:positionV relativeFrom="paragraph">
                  <wp:posOffset>899372</wp:posOffset>
                </wp:positionV>
                <wp:extent cx="6667500" cy="4429125"/>
                <wp:effectExtent l="0" t="0" r="0" b="9525"/>
                <wp:wrapTopAndBottom/>
                <wp:docPr id="808999983" name="Group 10"/>
                <wp:cNvGraphicFramePr/>
                <a:graphic xmlns:a="http://schemas.openxmlformats.org/drawingml/2006/main">
                  <a:graphicData uri="http://schemas.microsoft.com/office/word/2010/wordprocessingGroup">
                    <wpg:wgp>
                      <wpg:cNvGrpSpPr/>
                      <wpg:grpSpPr>
                        <a:xfrm>
                          <a:off x="0" y="0"/>
                          <a:ext cx="6667500" cy="4429125"/>
                          <a:chOff x="0" y="0"/>
                          <a:chExt cx="6667500" cy="4429125"/>
                        </a:xfrm>
                      </wpg:grpSpPr>
                      <pic:pic xmlns:pic="http://schemas.openxmlformats.org/drawingml/2006/picture">
                        <pic:nvPicPr>
                          <pic:cNvPr id="1001750111" name="Picture 9"/>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4276725"/>
                          </a:xfrm>
                          <a:prstGeom prst="rect">
                            <a:avLst/>
                          </a:prstGeom>
                          <a:noFill/>
                        </pic:spPr>
                      </pic:pic>
                      <wps:wsp>
                        <wps:cNvPr id="37511219" name="Text Box 1"/>
                        <wps:cNvSpPr txBox="1"/>
                        <wps:spPr>
                          <a:xfrm>
                            <a:off x="0" y="4267200"/>
                            <a:ext cx="6667500" cy="161925"/>
                          </a:xfrm>
                          <a:prstGeom prst="rect">
                            <a:avLst/>
                          </a:prstGeom>
                          <a:solidFill>
                            <a:prstClr val="white"/>
                          </a:solidFill>
                          <a:ln>
                            <a:noFill/>
                          </a:ln>
                        </wps:spPr>
                        <wps:txbx>
                          <w:txbxContent>
                            <w:p w14:paraId="11A045C4" w14:textId="3174D084" w:rsidR="00F200EB" w:rsidRPr="00B33BB8" w:rsidRDefault="00F200EB" w:rsidP="00F200EB">
                              <w:pPr>
                                <w:pStyle w:val="Caption"/>
                                <w:rPr>
                                  <w:rFonts w:ascii="Arial" w:hAnsi="Arial" w:cs="Arial"/>
                                  <w:noProof/>
                                </w:rPr>
                              </w:pPr>
                              <w:r>
                                <w:t xml:space="preserve">Figure </w:t>
                              </w:r>
                              <w:r w:rsidR="00963F55">
                                <w:fldChar w:fldCharType="begin"/>
                              </w:r>
                              <w:r w:rsidR="00963F55">
                                <w:instrText xml:space="preserve"> SEQ Figure \* ARABIC </w:instrText>
                              </w:r>
                              <w:r w:rsidR="00963F55">
                                <w:fldChar w:fldCharType="separate"/>
                              </w:r>
                              <w:r w:rsidR="00963F55">
                                <w:rPr>
                                  <w:noProof/>
                                </w:rPr>
                                <w:t>7</w:t>
                              </w:r>
                              <w:r w:rsidR="00963F55">
                                <w:rPr>
                                  <w:noProof/>
                                </w:rPr>
                                <w:fldChar w:fldCharType="end"/>
                              </w:r>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2841B4" id="Group 10" o:spid="_x0000_s1037" style="position:absolute;margin-left:-28.65pt;margin-top:70.8pt;width:525pt;height:348.75pt;z-index:251679744" coordsize="66675,44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">
                <v:shape id="Picture 9" o:spid="_x0000_s1038" type="#_x0000_t75" style="position:absolute;width:66675;height:4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">
                  <v:imagedata r:id="rId20" o:title=""/>
                </v:shape>
                <v:shape id="_x0000_s1039" type="#_x0000_t202" style="position:absolute;top:42672;width:66675;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" stroked="f">
                  <v:textbox inset="0,0,0,0">
                    <w:txbxContent>
                      <w:p w14:paraId="11A045C4" w14:textId="3174D084" w:rsidR="00F200EB" w:rsidRPr="00B33BB8" w:rsidRDefault="00F200EB" w:rsidP="00F200EB">
                        <w:pPr>
                          <w:pStyle w:val="Caption"/>
                          <w:rPr>
                            <w:rFonts w:ascii="Arial" w:hAnsi="Arial" w:cs="Arial"/>
                            <w:noProof/>
                          </w:rPr>
                        </w:pPr>
                        <w:r>
                          <w:t xml:space="preserve">Figure </w:t>
                        </w:r>
                        <w:r w:rsidR="00963F55">
                          <w:fldChar w:fldCharType="begin"/>
                        </w:r>
                        <w:r w:rsidR="00963F55">
                          <w:instrText xml:space="preserve"> SEQ Figure \* ARABIC </w:instrText>
                        </w:r>
                        <w:r w:rsidR="00963F55">
                          <w:fldChar w:fldCharType="separate"/>
                        </w:r>
                        <w:r w:rsidR="00963F55">
                          <w:rPr>
                            <w:noProof/>
                          </w:rPr>
                          <w:t>7</w:t>
                        </w:r>
                        <w:r w:rsidR="00963F55">
                          <w:rPr>
                            <w:noProof/>
                          </w:rPr>
                          <w:fldChar w:fldCharType="end"/>
                        </w:r>
                        <w:r>
                          <w:t>: ROC Curve</w:t>
                        </w:r>
                      </w:p>
                    </w:txbxContent>
                  </v:textbox>
                </v:shape>
                <w10:wrap type="topAndBottom"/>
              </v:group>
            </w:pict>
          </mc:Fallback>
        </mc:AlternateContent>
      </w:r>
      <w:r w:rsidR="00A41921" w:rsidRPr="00D8436F">
        <w:rPr>
          <w:rFonts w:ascii="Arial" w:hAnsi="Arial" w:cs="Arial"/>
        </w:rPr>
        <w:t xml:space="preserve">To further evaluate </w:t>
      </w:r>
      <w:r w:rsidR="00EE2910" w:rsidRPr="00D8436F">
        <w:rPr>
          <w:rFonts w:ascii="Arial" w:hAnsi="Arial" w:cs="Arial"/>
        </w:rPr>
        <w:t>the</w:t>
      </w:r>
      <w:r w:rsidR="00A41921" w:rsidRPr="00D8436F">
        <w:rPr>
          <w:rFonts w:ascii="Arial" w:hAnsi="Arial" w:cs="Arial"/>
        </w:rPr>
        <w:t xml:space="preserve"> performance, I </w:t>
      </w:r>
      <w:r w:rsidR="00EE2910" w:rsidRPr="00D8436F">
        <w:rPr>
          <w:rFonts w:ascii="Arial" w:hAnsi="Arial" w:cs="Arial"/>
        </w:rPr>
        <w:t>produced</w:t>
      </w:r>
      <w:r w:rsidR="00A41921" w:rsidRPr="00D8436F">
        <w:rPr>
          <w:rFonts w:ascii="Arial" w:hAnsi="Arial" w:cs="Arial"/>
        </w:rPr>
        <w:t xml:space="preserve"> </w:t>
      </w:r>
      <w:r w:rsidR="00EE2910" w:rsidRPr="00D8436F">
        <w:rPr>
          <w:rFonts w:ascii="Arial" w:hAnsi="Arial" w:cs="Arial"/>
        </w:rPr>
        <w:t>a</w:t>
      </w:r>
      <w:r w:rsidR="00A41921" w:rsidRPr="00D8436F">
        <w:rPr>
          <w:rFonts w:ascii="Arial" w:hAnsi="Arial" w:cs="Arial"/>
        </w:rPr>
        <w:t xml:space="preserve"> ROC curve (see Figure </w:t>
      </w:r>
      <w:r>
        <w:rPr>
          <w:rFonts w:ascii="Arial" w:hAnsi="Arial" w:cs="Arial"/>
        </w:rPr>
        <w:t>7</w:t>
      </w:r>
      <w:r w:rsidR="00A41921" w:rsidRPr="00D8436F">
        <w:rPr>
          <w:rFonts w:ascii="Arial" w:hAnsi="Arial" w:cs="Arial"/>
        </w:rPr>
        <w:t xml:space="preserve">), which </w:t>
      </w:r>
      <w:r w:rsidR="00E45416" w:rsidRPr="00D8436F">
        <w:rPr>
          <w:rFonts w:ascii="Arial" w:hAnsi="Arial" w:cs="Arial"/>
        </w:rPr>
        <w:t>displays</w:t>
      </w:r>
      <w:r w:rsidR="00A41921" w:rsidRPr="00D8436F">
        <w:rPr>
          <w:rFonts w:ascii="Arial" w:hAnsi="Arial" w:cs="Arial"/>
        </w:rPr>
        <w:t xml:space="preserve"> the model’s ability to distinguish between presence and absence points. The AUC (Area Under the Curve) value of </w:t>
      </w:r>
      <w:r w:rsidR="00EE2910" w:rsidRPr="00D8436F">
        <w:rPr>
          <w:rFonts w:ascii="Arial" w:hAnsi="Arial" w:cs="Arial"/>
        </w:rPr>
        <w:t>.</w:t>
      </w:r>
      <w:r w:rsidR="00EE2910" w:rsidRPr="008B3E5B">
        <w:rPr>
          <w:rFonts w:ascii="Arial" w:hAnsi="Arial" w:cs="Arial"/>
          <w:b/>
          <w:bCs/>
        </w:rPr>
        <w:t>989</w:t>
      </w:r>
      <w:r w:rsidR="00A41921" w:rsidRPr="00D8436F">
        <w:rPr>
          <w:rFonts w:ascii="Arial" w:hAnsi="Arial" w:cs="Arial"/>
        </w:rPr>
        <w:t xml:space="preserve"> indicates </w:t>
      </w:r>
      <w:r w:rsidR="00EE2910" w:rsidRPr="00D8436F">
        <w:rPr>
          <w:rFonts w:ascii="Arial" w:hAnsi="Arial" w:cs="Arial"/>
        </w:rPr>
        <w:t>it has strong performance of predicting the presence of Russian Olive given the environmental variables</w:t>
      </w:r>
      <w:r w:rsidR="00B53412" w:rsidRPr="00D8436F">
        <w:rPr>
          <w:rFonts w:ascii="Arial" w:hAnsi="Arial" w:cs="Arial"/>
        </w:rPr>
        <w:t>.</w:t>
      </w:r>
    </w:p>
    <w:p w14:paraId="6050ECF1" w14:textId="77777777" w:rsidR="00AA51FD" w:rsidRDefault="00AA51FD" w:rsidP="0072481E">
      <w:pPr>
        <w:rPr>
          <w:rFonts w:ascii="Arial" w:hAnsi="Arial" w:cs="Arial"/>
        </w:rPr>
      </w:pPr>
    </w:p>
    <w:p w14:paraId="3EF971E7" w14:textId="640345D8" w:rsidR="00AA51FD" w:rsidRDefault="00AA51FD" w:rsidP="00AA51FD">
      <w:pPr>
        <w:pStyle w:val="Heading2"/>
      </w:pPr>
      <w:bookmarkStart w:id="22" w:name="_Toc197005133"/>
      <w:r>
        <w:t xml:space="preserve">4.4 </w:t>
      </w:r>
      <w:r w:rsidR="009E1142">
        <w:tab/>
      </w:r>
      <w:r>
        <w:t>Model Limitations</w:t>
      </w:r>
      <w:bookmarkEnd w:id="22"/>
    </w:p>
    <w:p w14:paraId="4239EB79" w14:textId="7C8CC1F3" w:rsidR="0072481E" w:rsidRPr="00D8436F" w:rsidRDefault="0072481E" w:rsidP="0072481E">
      <w:pPr>
        <w:rPr>
          <w:rFonts w:ascii="Arial" w:hAnsi="Arial" w:cs="Arial"/>
        </w:rPr>
      </w:pPr>
      <w:r w:rsidRPr="00D8436F">
        <w:rPr>
          <w:rFonts w:ascii="Arial" w:hAnsi="Arial" w:cs="Arial"/>
        </w:rPr>
        <w:t xml:space="preserve">Despite these results, the model has several limitations, many of which stem from uncertainties in the input data. First, the model’s accuracy is highly dependent on the </w:t>
      </w:r>
      <w:r w:rsidRPr="00D8436F">
        <w:rPr>
          <w:rFonts w:ascii="Arial" w:hAnsi="Arial" w:cs="Arial"/>
        </w:rPr>
        <w:lastRenderedPageBreak/>
        <w:t xml:space="preserve">quality and reliability of the presence points. It assumes that locations marked as having Russian Olive are accurate representations of the species' current distribution. However, this assumption may not always hold true. Trees may have been removed, newly established, or misidentified since the data was collected, especially in areas </w:t>
      </w:r>
      <w:proofErr w:type="gramStart"/>
      <w:r w:rsidRPr="00D8436F">
        <w:rPr>
          <w:rFonts w:ascii="Arial" w:hAnsi="Arial" w:cs="Arial"/>
        </w:rPr>
        <w:t>where</w:t>
      </w:r>
      <w:proofErr w:type="gramEnd"/>
      <w:r w:rsidRPr="00D8436F">
        <w:rPr>
          <w:rFonts w:ascii="Arial" w:hAnsi="Arial" w:cs="Arial"/>
        </w:rPr>
        <w:t xml:space="preserve"> land use changes rapidly.</w:t>
      </w:r>
    </w:p>
    <w:p w14:paraId="430B5CF8" w14:textId="4EC0C3EE" w:rsidR="0072481E" w:rsidRPr="00D8436F" w:rsidRDefault="0072481E" w:rsidP="0072481E">
      <w:pPr>
        <w:rPr>
          <w:rFonts w:ascii="Arial" w:hAnsi="Arial" w:cs="Arial"/>
        </w:rPr>
      </w:pPr>
      <w:r w:rsidRPr="00D8436F">
        <w:rPr>
          <w:rFonts w:ascii="Arial" w:hAnsi="Arial" w:cs="Arial"/>
        </w:rPr>
        <w:t>Additionally, a significant portion of the presence data from the statewide dataset, consists of “provisional” points, meaning they have not been confirmed through field verification. These unverified observations introduce uncertainty into the model, as they may not accurately reflect real-world conditions.</w:t>
      </w:r>
    </w:p>
    <w:p w14:paraId="25FA7208" w14:textId="5FF203D7" w:rsidR="0072481E" w:rsidRPr="00D8436F" w:rsidRDefault="0072481E" w:rsidP="0072481E">
      <w:pPr>
        <w:rPr>
          <w:rFonts w:ascii="Arial" w:hAnsi="Arial" w:cs="Arial"/>
        </w:rPr>
      </w:pPr>
      <w:r w:rsidRPr="00D8436F">
        <w:rPr>
          <w:rFonts w:ascii="Arial" w:hAnsi="Arial" w:cs="Arial"/>
        </w:rPr>
        <w:t xml:space="preserve">The same applies to the pseudo-absence points, which were randomly generated across the study area and are assumed to represent locations without Russian Olive. However, since these areas </w:t>
      </w:r>
      <w:r w:rsidR="00D26C1C" w:rsidRPr="00D8436F">
        <w:rPr>
          <w:rFonts w:ascii="Arial" w:hAnsi="Arial" w:cs="Arial"/>
        </w:rPr>
        <w:t>have not</w:t>
      </w:r>
      <w:r w:rsidRPr="00D8436F">
        <w:rPr>
          <w:rFonts w:ascii="Arial" w:hAnsi="Arial" w:cs="Arial"/>
        </w:rPr>
        <w:t xml:space="preserve"> been surveyed, </w:t>
      </w:r>
      <w:r w:rsidR="00D26C1C" w:rsidRPr="00D8436F">
        <w:rPr>
          <w:rFonts w:ascii="Arial" w:hAnsi="Arial" w:cs="Arial"/>
        </w:rPr>
        <w:t>it is</w:t>
      </w:r>
      <w:r w:rsidRPr="00D8436F">
        <w:rPr>
          <w:rFonts w:ascii="Arial" w:hAnsi="Arial" w:cs="Arial"/>
        </w:rPr>
        <w:t xml:space="preserve"> possible that some of them do contain Russian Olive. This mislabeling could reduce the model’s ability to clearly distinguish between suitable and unsuitable habitat, ultimately affecting its predictive accuracy.</w:t>
      </w:r>
    </w:p>
    <w:p w14:paraId="07AF8491" w14:textId="67B01D56" w:rsidR="00F200EB" w:rsidRPr="00D8436F" w:rsidRDefault="00243ADF" w:rsidP="0092189B">
      <w:pPr>
        <w:rPr>
          <w:rFonts w:ascii="Arial" w:hAnsi="Arial" w:cs="Arial"/>
        </w:rPr>
      </w:pPr>
      <w:r w:rsidRPr="00D8436F">
        <w:rPr>
          <w:rFonts w:ascii="Arial" w:hAnsi="Arial" w:cs="Arial"/>
        </w:rPr>
        <w:t xml:space="preserve">Another limitation is the amount of data, overall, there are around 800+ presence points for Russian Olive, this is a </w:t>
      </w:r>
      <w:r w:rsidR="00D663F7" w:rsidRPr="00D8436F">
        <w:rPr>
          <w:rFonts w:ascii="Arial" w:hAnsi="Arial" w:cs="Arial"/>
        </w:rPr>
        <w:t xml:space="preserve">large enough set to provide some predictive power </w:t>
      </w:r>
      <w:r w:rsidRPr="00D8436F">
        <w:rPr>
          <w:rFonts w:ascii="Arial" w:hAnsi="Arial" w:cs="Arial"/>
        </w:rPr>
        <w:t xml:space="preserve">but still a </w:t>
      </w:r>
      <w:r w:rsidR="00D663F7" w:rsidRPr="00D8436F">
        <w:rPr>
          <w:rFonts w:ascii="Arial" w:hAnsi="Arial" w:cs="Arial"/>
        </w:rPr>
        <w:t xml:space="preserve">relatively </w:t>
      </w:r>
      <w:r w:rsidRPr="00D8436F">
        <w:rPr>
          <w:rFonts w:ascii="Arial" w:hAnsi="Arial" w:cs="Arial"/>
        </w:rPr>
        <w:t>small sample size</w:t>
      </w:r>
      <w:r w:rsidR="00E45416" w:rsidRPr="00D8436F">
        <w:rPr>
          <w:rFonts w:ascii="Arial" w:hAnsi="Arial" w:cs="Arial"/>
        </w:rPr>
        <w:t>.</w:t>
      </w:r>
      <w:del w:id="23" w:author="Andrew Connor" w:date="2025-03-27T11:38:00Z" w16du:dateUtc="2025-03-27T16:38:00Z">
        <w:r w:rsidRPr="00D8436F" w:rsidDel="00D663F7">
          <w:rPr>
            <w:rFonts w:ascii="Arial" w:hAnsi="Arial" w:cs="Arial"/>
          </w:rPr>
          <w:delText xml:space="preserve"> </w:delText>
        </w:r>
      </w:del>
    </w:p>
    <w:p w14:paraId="59530CFB" w14:textId="2B3E1F16" w:rsidR="00AA51FD" w:rsidRDefault="00311B80" w:rsidP="0092189B">
      <w:pPr>
        <w:rPr>
          <w:rFonts w:ascii="Arial" w:hAnsi="Arial" w:cs="Arial"/>
        </w:rPr>
      </w:pPr>
      <w:r>
        <w:rPr>
          <w:rFonts w:ascii="Arial" w:hAnsi="Arial" w:cs="Arial"/>
        </w:rPr>
        <w:t>Finally</w:t>
      </w:r>
      <w:r w:rsidR="00A41921" w:rsidRPr="00D8436F">
        <w:rPr>
          <w:rFonts w:ascii="Arial" w:hAnsi="Arial" w:cs="Arial"/>
        </w:rPr>
        <w:t xml:space="preserve">, the model assumes that the environmental conditions driving Russian Olive distribution remain consistent over time, which may not account for future changes due to climate change or human activity. </w:t>
      </w:r>
      <w:r>
        <w:rPr>
          <w:rFonts w:ascii="Arial" w:hAnsi="Arial" w:cs="Arial"/>
        </w:rPr>
        <w:t>The</w:t>
      </w:r>
      <w:r w:rsidR="00A41921" w:rsidRPr="00D8436F">
        <w:rPr>
          <w:rFonts w:ascii="Arial" w:hAnsi="Arial" w:cs="Arial"/>
        </w:rPr>
        <w:t xml:space="preserve"> model’s predictions are limited to the spatial and temporal scope of the data, meaning it may not fully capture rare or emerging patterns of </w:t>
      </w:r>
      <w:commentRangeStart w:id="24"/>
      <w:commentRangeStart w:id="25"/>
      <w:r w:rsidR="00A41921" w:rsidRPr="00D8436F">
        <w:rPr>
          <w:rFonts w:ascii="Arial" w:hAnsi="Arial" w:cs="Arial"/>
        </w:rPr>
        <w:t>invasion</w:t>
      </w:r>
      <w:commentRangeEnd w:id="24"/>
      <w:r w:rsidR="00AA51FD">
        <w:rPr>
          <w:rStyle w:val="CommentReference"/>
        </w:rPr>
        <w:commentReference w:id="24"/>
      </w:r>
      <w:commentRangeEnd w:id="25"/>
      <w:r w:rsidR="00AA51FD">
        <w:rPr>
          <w:rStyle w:val="CommentReference"/>
        </w:rPr>
        <w:commentReference w:id="25"/>
      </w:r>
      <w:r w:rsidR="00A41921" w:rsidRPr="00D8436F">
        <w:rPr>
          <w:rFonts w:ascii="Arial" w:hAnsi="Arial" w:cs="Arial"/>
        </w:rPr>
        <w:t>.</w:t>
      </w:r>
    </w:p>
    <w:p w14:paraId="1C4E662C" w14:textId="025A0A91" w:rsidR="00323DC8" w:rsidRPr="00D8436F" w:rsidRDefault="0094030F" w:rsidP="0071621D">
      <w:pPr>
        <w:pStyle w:val="Heading1"/>
        <w:numPr>
          <w:ilvl w:val="0"/>
          <w:numId w:val="8"/>
        </w:numPr>
        <w:rPr>
          <w:rFonts w:ascii="Arial" w:hAnsi="Arial" w:cs="Arial"/>
        </w:rPr>
      </w:pPr>
      <w:bookmarkStart w:id="26" w:name="_Toc197005134"/>
      <w:r w:rsidRPr="00D8436F">
        <w:rPr>
          <w:rFonts w:ascii="Arial" w:hAnsi="Arial" w:cs="Arial"/>
        </w:rPr>
        <w:t>Recommendations</w:t>
      </w:r>
      <w:bookmarkEnd w:id="26"/>
    </w:p>
    <w:p w14:paraId="3711E9BF" w14:textId="1E87D44A" w:rsidR="00A96F8B" w:rsidRPr="00D8436F" w:rsidRDefault="00A96F8B" w:rsidP="00BF5DE3">
      <w:pPr>
        <w:rPr>
          <w:rFonts w:ascii="Arial" w:hAnsi="Arial" w:cs="Arial"/>
        </w:rPr>
      </w:pPr>
      <w:r w:rsidRPr="00D8436F">
        <w:rPr>
          <w:rFonts w:ascii="Arial" w:hAnsi="Arial" w:cs="Arial"/>
          <w:b/>
          <w:bCs/>
        </w:rPr>
        <w:t>Recommendations</w:t>
      </w:r>
    </w:p>
    <w:p w14:paraId="11CF19BA" w14:textId="205C720F" w:rsidR="00100AE3" w:rsidRPr="00D8436F" w:rsidRDefault="00100AE3" w:rsidP="00BF5DE3">
      <w:pPr>
        <w:rPr>
          <w:rFonts w:ascii="Arial" w:hAnsi="Arial" w:cs="Arial"/>
        </w:rPr>
      </w:pPr>
      <w:r w:rsidRPr="00D8436F">
        <w:rPr>
          <w:rFonts w:ascii="Arial" w:hAnsi="Arial" w:cs="Arial"/>
        </w:rPr>
        <w:t>While I am not an expert in invasive species removal, my personal experience—gained through assisting my father, a longtime arborist—has taught me the importance of careful planning and consideration of ecological impacts. Russian Olive, despite being invasive, can provide habitat for native birds and insects. This complicates efforts to remove it without also considering the potential consequences for local wildlife.</w:t>
      </w:r>
    </w:p>
    <w:p w14:paraId="511AADAA" w14:textId="2DD12659" w:rsidR="00100AE3" w:rsidRPr="00D8436F" w:rsidRDefault="00100AE3" w:rsidP="00D2067D">
      <w:pPr>
        <w:rPr>
          <w:rFonts w:ascii="Arial" w:hAnsi="Arial" w:cs="Arial"/>
        </w:rPr>
      </w:pPr>
      <w:commentRangeStart w:id="27"/>
      <w:r w:rsidRPr="00D8436F">
        <w:rPr>
          <w:rFonts w:ascii="Arial" w:hAnsi="Arial" w:cs="Arial"/>
        </w:rPr>
        <w:t>To address this, I recommend the following strategies</w:t>
      </w:r>
      <w:r w:rsidR="006A7B27" w:rsidRPr="00D8436F">
        <w:rPr>
          <w:rFonts w:ascii="Arial" w:hAnsi="Arial" w:cs="Arial"/>
        </w:rPr>
        <w:t xml:space="preserve"> in the areas of risk</w:t>
      </w:r>
      <w:r w:rsidRPr="00D8436F">
        <w:rPr>
          <w:rFonts w:ascii="Arial" w:hAnsi="Arial" w:cs="Arial"/>
        </w:rPr>
        <w:t>:</w:t>
      </w:r>
      <w:commentRangeEnd w:id="27"/>
      <w:r w:rsidR="000445BF" w:rsidRPr="00D8436F">
        <w:rPr>
          <w:rStyle w:val="CommentReference"/>
          <w:rFonts w:ascii="Arial" w:hAnsi="Arial" w:cs="Arial"/>
        </w:rPr>
        <w:commentReference w:id="27"/>
      </w:r>
    </w:p>
    <w:p w14:paraId="1E882A1F" w14:textId="56462F40" w:rsidR="00534B73" w:rsidRPr="00534B73" w:rsidRDefault="00534B73" w:rsidP="00534B73">
      <w:pPr>
        <w:rPr>
          <w:rFonts w:ascii="Arial" w:hAnsi="Arial" w:cs="Arial"/>
          <w:b/>
          <w:bCs/>
        </w:rPr>
      </w:pPr>
      <w:r w:rsidRPr="00534B73">
        <w:rPr>
          <w:rFonts w:ascii="Arial" w:hAnsi="Arial" w:cs="Arial"/>
          <w:b/>
          <w:bCs/>
        </w:rPr>
        <w:t>1. Community Engagement, Education, and Surveying</w:t>
      </w:r>
    </w:p>
    <w:p w14:paraId="6F97EAAC" w14:textId="77777777" w:rsidR="00BF7230" w:rsidRDefault="00534B73" w:rsidP="00BF7230">
      <w:pPr>
        <w:rPr>
          <w:rFonts w:ascii="Arial" w:hAnsi="Arial" w:cs="Arial"/>
        </w:rPr>
      </w:pPr>
      <w:r w:rsidRPr="00534B73">
        <w:rPr>
          <w:rFonts w:ascii="Arial" w:hAnsi="Arial" w:cs="Arial"/>
        </w:rPr>
        <w:t>Before large-scale removal, invest in early detection and public involvement to minimize spread and improve the accuracy of site data.</w:t>
      </w:r>
    </w:p>
    <w:p w14:paraId="5903DB3F" w14:textId="2FD3E8D4" w:rsidR="00534B73" w:rsidRPr="00534B73" w:rsidRDefault="00534B73" w:rsidP="00BF7230">
      <w:pPr>
        <w:ind w:left="720"/>
        <w:rPr>
          <w:rFonts w:ascii="Arial" w:hAnsi="Arial" w:cs="Arial"/>
        </w:rPr>
      </w:pPr>
      <w:r w:rsidRPr="00534B73">
        <w:rPr>
          <w:rFonts w:ascii="Arial" w:hAnsi="Arial" w:cs="Arial"/>
          <w:b/>
          <w:bCs/>
        </w:rPr>
        <w:lastRenderedPageBreak/>
        <w:t>Public Education and Outreach</w:t>
      </w:r>
      <w:r w:rsidRPr="00534B73">
        <w:rPr>
          <w:rFonts w:ascii="Arial" w:hAnsi="Arial" w:cs="Arial"/>
        </w:rPr>
        <w:br/>
        <w:t>Educate local landowners, farmers, and recreation groups about the ecological risks of Russian Olive and how to identify it. Some of the highest-risk areas identified in this model intersect with publicly accessible or privately owned lands. Public awareness can significantly increase early detection and reduce future spread.</w:t>
      </w:r>
    </w:p>
    <w:p w14:paraId="03FEDC6D" w14:textId="77777777" w:rsidR="00534B73" w:rsidRPr="00534B73" w:rsidRDefault="00534B73" w:rsidP="00BF7230">
      <w:pPr>
        <w:ind w:left="720"/>
        <w:rPr>
          <w:rFonts w:ascii="Arial" w:hAnsi="Arial" w:cs="Arial"/>
        </w:rPr>
      </w:pPr>
      <w:r w:rsidRPr="00534B73">
        <w:rPr>
          <w:rFonts w:ascii="Arial" w:hAnsi="Arial" w:cs="Arial"/>
          <w:b/>
          <w:bCs/>
        </w:rPr>
        <w:t>Volunteer Surveys and Citizen Science</w:t>
      </w:r>
      <w:r w:rsidRPr="00534B73">
        <w:rPr>
          <w:rFonts w:ascii="Arial" w:hAnsi="Arial" w:cs="Arial"/>
        </w:rPr>
        <w:br/>
        <w:t>Engage the community in citizen science programs to support field surveys, especially in areas marked as “provisional” or unconfirmed. Volunteers can help confirm presence-absence data, track regrowth, and foster community investment in restoration.</w:t>
      </w:r>
    </w:p>
    <w:p w14:paraId="635B0196" w14:textId="77777777" w:rsidR="00534B73" w:rsidRPr="00534B73" w:rsidRDefault="00534B73" w:rsidP="00BF7230">
      <w:pPr>
        <w:ind w:left="720"/>
        <w:rPr>
          <w:rFonts w:ascii="Arial" w:hAnsi="Arial" w:cs="Arial"/>
        </w:rPr>
      </w:pPr>
      <w:r w:rsidRPr="00534B73">
        <w:rPr>
          <w:rFonts w:ascii="Arial" w:hAnsi="Arial" w:cs="Arial"/>
          <w:b/>
          <w:bCs/>
        </w:rPr>
        <w:t>Cost-Saving Benefits</w:t>
      </w:r>
      <w:r w:rsidRPr="00534B73">
        <w:rPr>
          <w:rFonts w:ascii="Arial" w:hAnsi="Arial" w:cs="Arial"/>
        </w:rPr>
        <w:br/>
        <w:t>Early detection through community involvement can save the department significant time and money by reducing the need for intensive treatment. Accurate surveys also improve modeling and help direct resources more effectively.</w:t>
      </w:r>
    </w:p>
    <w:p w14:paraId="3558B5FA" w14:textId="77777777" w:rsidR="00534B73" w:rsidRPr="00534B73" w:rsidRDefault="00534B73" w:rsidP="00BF7230">
      <w:pPr>
        <w:rPr>
          <w:rFonts w:ascii="Arial" w:hAnsi="Arial" w:cs="Arial"/>
          <w:b/>
          <w:bCs/>
        </w:rPr>
      </w:pPr>
      <w:r w:rsidRPr="00534B73">
        <w:rPr>
          <w:rFonts w:ascii="Arial" w:hAnsi="Arial" w:cs="Arial"/>
          <w:b/>
          <w:bCs/>
        </w:rPr>
        <w:t>2. Targeted Removal and Treatment</w:t>
      </w:r>
    </w:p>
    <w:p w14:paraId="274A1389" w14:textId="65C85828" w:rsidR="00534B73" w:rsidRPr="00534B73" w:rsidRDefault="00534B73" w:rsidP="00BF7230">
      <w:pPr>
        <w:rPr>
          <w:rFonts w:ascii="Arial" w:hAnsi="Arial" w:cs="Arial"/>
        </w:rPr>
      </w:pPr>
      <w:r w:rsidRPr="00534B73">
        <w:rPr>
          <w:rFonts w:ascii="Arial" w:hAnsi="Arial" w:cs="Arial"/>
        </w:rPr>
        <w:t>In areas with confirmed high density, use a combination of removal and long-term treatment.</w:t>
      </w:r>
      <w:r>
        <w:rPr>
          <w:rFonts w:ascii="Arial" w:hAnsi="Arial" w:cs="Arial"/>
        </w:rPr>
        <w:t xml:space="preserve"> </w:t>
      </w:r>
      <w:r w:rsidRPr="00534B73">
        <w:rPr>
          <w:rFonts w:ascii="Arial" w:hAnsi="Arial" w:cs="Arial"/>
        </w:rPr>
        <w:t>According to Lesica and Miles (2001), mature trees respond well to herbicide every 10 years, while younger trees may only need treatment every 30 years. This controlled approach minimizes ecological disruption while reducing long-term reinfestation risk.</w:t>
      </w:r>
    </w:p>
    <w:p w14:paraId="5FDC2ED5" w14:textId="77777777" w:rsidR="00534B73" w:rsidRPr="00534B73" w:rsidRDefault="00534B73" w:rsidP="00BF7230">
      <w:pPr>
        <w:rPr>
          <w:rFonts w:ascii="Arial" w:hAnsi="Arial" w:cs="Arial"/>
          <w:b/>
          <w:bCs/>
        </w:rPr>
      </w:pPr>
      <w:r w:rsidRPr="00534B73">
        <w:rPr>
          <w:rFonts w:ascii="Arial" w:hAnsi="Arial" w:cs="Arial"/>
          <w:b/>
          <w:bCs/>
        </w:rPr>
        <w:t>3. Replacement with Native Species</w:t>
      </w:r>
    </w:p>
    <w:p w14:paraId="1CFD86D6" w14:textId="70638F1B" w:rsidR="00534B73" w:rsidRPr="00534B73" w:rsidRDefault="00534B73" w:rsidP="00BF7230">
      <w:pPr>
        <w:rPr>
          <w:rFonts w:ascii="Arial" w:hAnsi="Arial" w:cs="Arial"/>
        </w:rPr>
      </w:pPr>
      <w:r w:rsidRPr="00534B73">
        <w:rPr>
          <w:rFonts w:ascii="Arial" w:hAnsi="Arial" w:cs="Arial"/>
        </w:rPr>
        <w:t>After removal, restore ecological balance by planting native species such as Cottonwood</w:t>
      </w:r>
      <w:r>
        <w:rPr>
          <w:rFonts w:ascii="Arial" w:hAnsi="Arial" w:cs="Arial"/>
        </w:rPr>
        <w:t xml:space="preserve">, </w:t>
      </w:r>
      <w:r w:rsidRPr="00534B73">
        <w:rPr>
          <w:rFonts w:ascii="Arial" w:hAnsi="Arial" w:cs="Arial"/>
        </w:rPr>
        <w:t>commonly displaced by Russian Olive and well-suited to riparian zones. Reintroducing native vegetation can prevent reinvasion and stabilize habitat.</w:t>
      </w:r>
    </w:p>
    <w:p w14:paraId="452A70F8" w14:textId="77777777" w:rsidR="00534B73" w:rsidRPr="00534B73" w:rsidRDefault="00534B73" w:rsidP="00BF7230">
      <w:pPr>
        <w:rPr>
          <w:rFonts w:ascii="Arial" w:hAnsi="Arial" w:cs="Arial"/>
          <w:b/>
          <w:bCs/>
        </w:rPr>
      </w:pPr>
      <w:r w:rsidRPr="00534B73">
        <w:rPr>
          <w:rFonts w:ascii="Arial" w:hAnsi="Arial" w:cs="Arial"/>
          <w:b/>
          <w:bCs/>
        </w:rPr>
        <w:t>4. Monitoring and Adaptive Management</w:t>
      </w:r>
    </w:p>
    <w:p w14:paraId="083CC0E6" w14:textId="6307DE69" w:rsidR="00534B73" w:rsidRPr="00534B73" w:rsidRDefault="00534B73" w:rsidP="00534B73">
      <w:pPr>
        <w:rPr>
          <w:rFonts w:ascii="Arial" w:hAnsi="Arial" w:cs="Arial"/>
        </w:rPr>
      </w:pPr>
      <w:r w:rsidRPr="00534B73">
        <w:rPr>
          <w:rFonts w:ascii="Arial" w:hAnsi="Arial" w:cs="Arial"/>
        </w:rPr>
        <w:t>Implement long-term monitoring of treated and replanted sites. Regular surveys will help assess Russian Olive regrowth, native species establishment, and overall ecosystem recovery.</w:t>
      </w:r>
      <w:r>
        <w:rPr>
          <w:rFonts w:ascii="Arial" w:hAnsi="Arial" w:cs="Arial"/>
        </w:rPr>
        <w:t xml:space="preserve"> </w:t>
      </w:r>
      <w:r w:rsidRPr="00534B73">
        <w:rPr>
          <w:rFonts w:ascii="Arial" w:hAnsi="Arial" w:cs="Arial"/>
        </w:rPr>
        <w:t>Based on these insights, adjust strategies over time using adaptive management to ensure sustainable outcomes.</w:t>
      </w:r>
    </w:p>
    <w:p w14:paraId="0CD4AD43" w14:textId="1DC0F320" w:rsidR="00311B80" w:rsidRPr="00D8436F" w:rsidRDefault="00311B80" w:rsidP="00534B73">
      <w:pPr>
        <w:ind w:firstLine="720"/>
        <w:rPr>
          <w:rFonts w:ascii="Arial" w:hAnsi="Arial" w:cs="Arial"/>
        </w:rPr>
      </w:pPr>
    </w:p>
    <w:p w14:paraId="07FF5FE1" w14:textId="131E79B4" w:rsidR="001576DC" w:rsidRPr="00D8436F" w:rsidRDefault="001576DC" w:rsidP="00957A4C">
      <w:pPr>
        <w:pStyle w:val="Heading1"/>
        <w:numPr>
          <w:ilvl w:val="0"/>
          <w:numId w:val="8"/>
        </w:numPr>
        <w:rPr>
          <w:rFonts w:ascii="Arial" w:hAnsi="Arial" w:cs="Arial"/>
        </w:rPr>
      </w:pPr>
      <w:bookmarkStart w:id="28" w:name="_Toc197005135"/>
      <w:r w:rsidRPr="00D8436F">
        <w:rPr>
          <w:rFonts w:ascii="Arial" w:hAnsi="Arial" w:cs="Arial"/>
        </w:rPr>
        <w:lastRenderedPageBreak/>
        <w:t>Conclusion</w:t>
      </w:r>
      <w:bookmarkEnd w:id="28"/>
    </w:p>
    <w:p w14:paraId="0DEBAD8C" w14:textId="57C0D76D" w:rsidR="00D2067D" w:rsidRPr="00D8436F" w:rsidRDefault="00D2067D" w:rsidP="00D2067D">
      <w:pPr>
        <w:ind w:firstLine="720"/>
        <w:rPr>
          <w:rFonts w:ascii="Arial" w:hAnsi="Arial" w:cs="Arial"/>
        </w:rPr>
      </w:pPr>
      <w:r w:rsidRPr="00D8436F">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While the task of managing and eradicating invasive species in the county is substantial, I hope this project serves as a valuable resource and paves the way for future efforts to address </w:t>
      </w:r>
      <w:r w:rsidR="00957A4C" w:rsidRPr="00D8436F">
        <w:rPr>
          <w:rFonts w:ascii="Arial" w:hAnsi="Arial" w:cs="Arial"/>
        </w:rPr>
        <w:t>new</w:t>
      </w:r>
      <w:r w:rsidRPr="00D8436F">
        <w:rPr>
          <w:rFonts w:ascii="Arial" w:hAnsi="Arial" w:cs="Arial"/>
        </w:rPr>
        <w:t xml:space="preserve"> invasive species in the region.</w:t>
      </w:r>
    </w:p>
    <w:p w14:paraId="15A8ADB5" w14:textId="77777777" w:rsidR="00CB6932" w:rsidRPr="00CB6932" w:rsidRDefault="00CB6932" w:rsidP="00CB6932">
      <w:pPr>
        <w:rPr>
          <w:rFonts w:ascii="Arial" w:hAnsi="Arial" w:cs="Arial"/>
        </w:rPr>
      </w:pPr>
      <w:r w:rsidRPr="00CB6932">
        <w:rPr>
          <w:rFonts w:ascii="Arial" w:hAnsi="Arial" w:cs="Arial"/>
        </w:rPr>
        <w:t xml:space="preserve">A key goal of this project was to create a flexible, modular framework that can be adapted for other species of interest without the need for a complete </w:t>
      </w:r>
      <w:proofErr w:type="gramStart"/>
      <w:r w:rsidRPr="00CB6932">
        <w:rPr>
          <w:rFonts w:ascii="Arial" w:hAnsi="Arial" w:cs="Arial"/>
        </w:rPr>
        <w:t>rebuild</w:t>
      </w:r>
      <w:proofErr w:type="gramEnd"/>
      <w:r w:rsidRPr="00CB6932">
        <w:rPr>
          <w:rFonts w:ascii="Arial" w:hAnsi="Arial" w:cs="Arial"/>
        </w:rPr>
        <w:t xml:space="preserve"> of the modeling pipeline. By designing the workflow to accommodate new presence-absence data and environmental variables with minimal reconfiguration, this system becomes a scalable tool that supports ongoing ecological monitoring and management efforts.</w:t>
      </w:r>
    </w:p>
    <w:p w14:paraId="031CA5F1" w14:textId="77777777" w:rsidR="00CB6932" w:rsidRPr="00CB6932" w:rsidRDefault="00CB6932" w:rsidP="00CB6932">
      <w:pPr>
        <w:rPr>
          <w:rFonts w:ascii="Arial" w:hAnsi="Arial" w:cs="Arial"/>
        </w:rPr>
      </w:pPr>
      <w:r w:rsidRPr="00CB6932">
        <w:rPr>
          <w:rFonts w:ascii="Arial" w:hAnsi="Arial" w:cs="Arial"/>
        </w:rPr>
        <w:t>This approach is inspired by existing systems such as the Montana Natural Heritage Program, which enables users to input data for various species and generate predictive habitat models. Similarly, the framework developed in this project can be repurposed to address future concerns, whether related to invasive plants, rare species, or shifting habitat conditions due to climate change.</w:t>
      </w:r>
    </w:p>
    <w:p w14:paraId="7D16AFF7" w14:textId="77777777" w:rsidR="00CB6932" w:rsidRPr="00CB6932" w:rsidRDefault="00CB6932" w:rsidP="00CB6932">
      <w:pPr>
        <w:rPr>
          <w:rFonts w:ascii="Arial" w:hAnsi="Arial" w:cs="Arial"/>
        </w:rPr>
      </w:pPr>
      <w:r w:rsidRPr="00CB6932">
        <w:rPr>
          <w:rFonts w:ascii="Arial" w:hAnsi="Arial" w:cs="Arial"/>
        </w:rPr>
        <w:t>From a management perspective, this adaptability is especially valuable. It allows county or agency staff to quickly respond to emerging threats, run updated models with new data, and make evidence-based decisions without investing significant time or technical overhead. Over time, this can lead to substantial savings in labor and analytical resources, enabling more efficient allocation of personnel and budget toward fieldwork, outreach, or restoration projects.</w:t>
      </w:r>
    </w:p>
    <w:p w14:paraId="7CA0B2CF" w14:textId="3C1BE222" w:rsidR="00F31062" w:rsidRDefault="00CB6932" w:rsidP="00822B9E">
      <w:pPr>
        <w:rPr>
          <w:rFonts w:ascii="Arial" w:hAnsi="Arial" w:cs="Arial"/>
        </w:rPr>
      </w:pPr>
      <w:r w:rsidRPr="00CB6932">
        <w:rPr>
          <w:rFonts w:ascii="Arial" w:hAnsi="Arial" w:cs="Arial"/>
        </w:rPr>
        <w:t>Moreover, by integrating spatial analysis and citizen science data, this tool can act as a bridge between technical research and community-driven conservation, encouraging collaboration between scientists, land managers, and the public. Ultimately, building this kind of adaptable infrastructure lays the foundation for a proactive and sustainable invasive species management strategy in Missoula County and beyond</w:t>
      </w:r>
    </w:p>
    <w:p w14:paraId="15F49653" w14:textId="77777777" w:rsidR="00BF7230" w:rsidRDefault="00BF7230" w:rsidP="00822B9E">
      <w:pPr>
        <w:rPr>
          <w:rFonts w:ascii="Arial" w:hAnsi="Arial" w:cs="Arial"/>
        </w:rPr>
      </w:pPr>
    </w:p>
    <w:p w14:paraId="6A6B3633" w14:textId="77777777" w:rsidR="00BF7230" w:rsidRDefault="00BF7230" w:rsidP="00822B9E">
      <w:pPr>
        <w:rPr>
          <w:rFonts w:ascii="Arial" w:hAnsi="Arial" w:cs="Arial"/>
        </w:rPr>
      </w:pPr>
    </w:p>
    <w:p w14:paraId="7CC4A2E0" w14:textId="77777777" w:rsidR="00BF7230" w:rsidRDefault="00BF7230" w:rsidP="00822B9E">
      <w:pPr>
        <w:rPr>
          <w:rFonts w:ascii="Arial" w:hAnsi="Arial" w:cs="Arial"/>
        </w:rPr>
      </w:pPr>
    </w:p>
    <w:p w14:paraId="641543FF" w14:textId="77777777" w:rsidR="00BF7230" w:rsidRPr="00D8436F" w:rsidRDefault="00BF7230" w:rsidP="00822B9E">
      <w:pPr>
        <w:rPr>
          <w:rFonts w:ascii="Arial" w:hAnsi="Arial" w:cs="Arial"/>
        </w:rPr>
      </w:pPr>
    </w:p>
    <w:p w14:paraId="23108E2E" w14:textId="246BD4D0" w:rsidR="00C92BE6" w:rsidRPr="00D8436F" w:rsidRDefault="0071621D" w:rsidP="00DD116E">
      <w:pPr>
        <w:pStyle w:val="Heading1"/>
        <w:numPr>
          <w:ilvl w:val="0"/>
          <w:numId w:val="8"/>
        </w:numPr>
        <w:rPr>
          <w:rFonts w:ascii="Arial" w:hAnsi="Arial" w:cs="Arial"/>
        </w:rPr>
      </w:pPr>
      <w:r w:rsidRPr="00D8436F">
        <w:rPr>
          <w:rFonts w:ascii="Arial" w:hAnsi="Arial" w:cs="Arial"/>
        </w:rPr>
        <w:lastRenderedPageBreak/>
        <w:t xml:space="preserve"> </w:t>
      </w:r>
      <w:bookmarkStart w:id="29" w:name="_Toc197005136"/>
      <w:r w:rsidR="001576DC" w:rsidRPr="00D8436F">
        <w:rPr>
          <w:rFonts w:ascii="Arial" w:hAnsi="Arial" w:cs="Arial"/>
        </w:rPr>
        <w:t>Appendices</w:t>
      </w:r>
      <w:bookmarkEnd w:id="29"/>
    </w:p>
    <w:p w14:paraId="0E7589FD" w14:textId="77777777" w:rsidR="00635AEC" w:rsidRPr="00D8436F" w:rsidRDefault="00635AEC" w:rsidP="00635AEC">
      <w:pPr>
        <w:pStyle w:val="ListParagraph"/>
        <w:ind w:left="1080"/>
        <w:rPr>
          <w:rFonts w:ascii="Arial" w:hAnsi="Arial" w:cs="Arial"/>
          <w:b/>
          <w:bCs/>
        </w:rPr>
      </w:pPr>
    </w:p>
    <w:p w14:paraId="369D1B70" w14:textId="5B1CE3A5" w:rsidR="001576DC" w:rsidRPr="00D8436F" w:rsidRDefault="001576DC" w:rsidP="0071621D">
      <w:pPr>
        <w:pStyle w:val="Heading1"/>
        <w:numPr>
          <w:ilvl w:val="0"/>
          <w:numId w:val="8"/>
        </w:numPr>
        <w:rPr>
          <w:rFonts w:ascii="Arial" w:hAnsi="Arial" w:cs="Arial"/>
        </w:rPr>
      </w:pPr>
      <w:bookmarkStart w:id="30" w:name="_Toc197005137"/>
      <w:r w:rsidRPr="00D8436F">
        <w:rPr>
          <w:rFonts w:ascii="Arial" w:hAnsi="Arial" w:cs="Arial"/>
        </w:rPr>
        <w:t>References</w:t>
      </w:r>
      <w:bookmarkEnd w:id="30"/>
    </w:p>
    <w:p w14:paraId="3C6B5648" w14:textId="0403ECBA" w:rsidR="00635AEC" w:rsidRPr="00D8436F" w:rsidRDefault="00635AEC">
      <w:pPr>
        <w:rPr>
          <w:rFonts w:ascii="Arial" w:hAnsi="Arial" w:cs="Arial"/>
        </w:rPr>
      </w:pPr>
      <w:r w:rsidRPr="00D8436F">
        <w:rPr>
          <w:rFonts w:ascii="Arial" w:hAnsi="Arial" w:cs="Arial"/>
        </w:rPr>
        <w:t xml:space="preserve">Barbet-Massin, M., </w:t>
      </w:r>
      <w:proofErr w:type="spellStart"/>
      <w:r w:rsidRPr="00D8436F">
        <w:rPr>
          <w:rFonts w:ascii="Arial" w:hAnsi="Arial" w:cs="Arial"/>
        </w:rPr>
        <w:t>Jiguet</w:t>
      </w:r>
      <w:proofErr w:type="spellEnd"/>
      <w:r w:rsidRPr="00D8436F">
        <w:rPr>
          <w:rFonts w:ascii="Arial" w:hAnsi="Arial" w:cs="Arial"/>
        </w:rPr>
        <w:t xml:space="preserve">, F., Albert, C.H. and </w:t>
      </w:r>
      <w:proofErr w:type="spellStart"/>
      <w:r w:rsidRPr="00D8436F">
        <w:rPr>
          <w:rFonts w:ascii="Arial" w:hAnsi="Arial" w:cs="Arial"/>
        </w:rPr>
        <w:t>Thuiller</w:t>
      </w:r>
      <w:proofErr w:type="spellEnd"/>
      <w:r w:rsidRPr="00D8436F">
        <w:rPr>
          <w:rFonts w:ascii="Arial" w:hAnsi="Arial" w:cs="Arial"/>
        </w:rPr>
        <w:t xml:space="preserve">, W. (2012), </w:t>
      </w:r>
      <w:r w:rsidRPr="00D8436F">
        <w:rPr>
          <w:rFonts w:ascii="Arial" w:hAnsi="Arial" w:cs="Arial"/>
          <w:i/>
          <w:iCs/>
        </w:rPr>
        <w:t xml:space="preserve">Selecting pseudo-absences for species distribution models: how, where and how many? </w:t>
      </w:r>
      <w:r w:rsidRPr="00D8436F">
        <w:rPr>
          <w:rFonts w:ascii="Arial" w:hAnsi="Arial" w:cs="Arial"/>
        </w:rPr>
        <w:t xml:space="preserve">Methods in Ecology and Evolution, 3: 327-338. </w:t>
      </w:r>
      <w:hyperlink r:id="rId21" w:history="1">
        <w:r w:rsidRPr="00D8436F">
          <w:rPr>
            <w:rStyle w:val="Hyperlink"/>
            <w:rFonts w:ascii="Arial" w:hAnsi="Arial" w:cs="Arial"/>
          </w:rPr>
          <w:t>https://doi.org/10.1111/j.2041-210X.2011.00172.x</w:t>
        </w:r>
      </w:hyperlink>
    </w:p>
    <w:p w14:paraId="580BA633" w14:textId="77777777" w:rsidR="00635AEC" w:rsidRPr="00D8436F" w:rsidRDefault="00635AEC" w:rsidP="00635AEC">
      <w:pPr>
        <w:rPr>
          <w:rFonts w:ascii="Arial" w:hAnsi="Arial" w:cs="Arial"/>
        </w:rPr>
      </w:pPr>
      <w:r w:rsidRPr="00D8436F">
        <w:rPr>
          <w:rFonts w:ascii="Arial" w:hAnsi="Arial" w:cs="Arial"/>
        </w:rPr>
        <w:t xml:space="preserve">Lesica, P. and S. Miles. 2001. </w:t>
      </w:r>
      <w:r w:rsidRPr="00D8436F">
        <w:rPr>
          <w:rFonts w:ascii="Arial" w:hAnsi="Arial" w:cs="Arial"/>
          <w:i/>
          <w:iCs/>
        </w:rPr>
        <w:t>Natural history and invasion of Russian olive along eastern Montana rivers</w:t>
      </w:r>
      <w:r w:rsidRPr="00D8436F">
        <w:rPr>
          <w:rFonts w:ascii="Arial" w:hAnsi="Arial" w:cs="Arial"/>
        </w:rPr>
        <w:t>. Western North American Naturalist 61(1):1-10.</w:t>
      </w:r>
    </w:p>
    <w:p w14:paraId="388F46D6" w14:textId="77777777" w:rsidR="00635AEC" w:rsidRPr="00D8436F" w:rsidRDefault="00635AEC" w:rsidP="00635AEC">
      <w:pPr>
        <w:rPr>
          <w:rFonts w:ascii="Arial" w:hAnsi="Arial" w:cs="Arial"/>
        </w:rPr>
      </w:pPr>
      <w:r w:rsidRPr="00D8436F">
        <w:rPr>
          <w:rFonts w:ascii="Arial" w:hAnsi="Arial" w:cs="Arial"/>
        </w:rPr>
        <w:t xml:space="preserve">Lesica, P., M.T. Lavin, and P.F. Stickney. 2012. </w:t>
      </w:r>
      <w:r w:rsidRPr="00D8436F">
        <w:rPr>
          <w:rFonts w:ascii="Arial" w:hAnsi="Arial" w:cs="Arial"/>
          <w:i/>
          <w:iCs/>
        </w:rPr>
        <w:t>Manual of Montana Vascular Plants</w:t>
      </w:r>
      <w:r w:rsidRPr="00D8436F">
        <w:rPr>
          <w:rFonts w:ascii="Arial" w:hAnsi="Arial" w:cs="Arial"/>
        </w:rPr>
        <w:t>. Fort Worth, TX: BRIT Press. viii + 771 p.</w:t>
      </w:r>
    </w:p>
    <w:p w14:paraId="1DF167E9" w14:textId="05DF8337" w:rsidR="00635AEC" w:rsidRPr="00D8436F" w:rsidRDefault="00635AEC" w:rsidP="00635AEC">
      <w:pPr>
        <w:rPr>
          <w:rFonts w:ascii="Arial" w:hAnsi="Arial" w:cs="Arial"/>
        </w:rPr>
      </w:pPr>
      <w:r w:rsidRPr="00D8436F">
        <w:rPr>
          <w:rFonts w:ascii="Arial" w:hAnsi="Arial" w:cs="Arial"/>
        </w:rPr>
        <w:t xml:space="preserve">Montana Natural Heritage Program. 2023. </w:t>
      </w:r>
      <w:r w:rsidRPr="00D8436F">
        <w:rPr>
          <w:rFonts w:ascii="Arial" w:hAnsi="Arial" w:cs="Arial"/>
          <w:i/>
          <w:iCs/>
        </w:rPr>
        <w:t>Elaeagnus angustifolia (Russian Olive) predicted suitable habitat model</w:t>
      </w:r>
      <w:r w:rsidRPr="00D8436F">
        <w:rPr>
          <w:rFonts w:ascii="Arial" w:hAnsi="Arial" w:cs="Arial"/>
        </w:rPr>
        <w:t xml:space="preserve"> created on March 14, 2023. Montana Natural Heritage Program, Helena, MT. 17 pp.</w:t>
      </w:r>
    </w:p>
    <w:p w14:paraId="35B3832D" w14:textId="2F486F38" w:rsidR="00635AEC" w:rsidRPr="00D8436F" w:rsidRDefault="00635AEC" w:rsidP="00635AEC">
      <w:pPr>
        <w:rPr>
          <w:rFonts w:ascii="Arial" w:hAnsi="Arial" w:cs="Arial"/>
        </w:rPr>
      </w:pPr>
      <w:r w:rsidRPr="00D8436F">
        <w:rPr>
          <w:rFonts w:ascii="Arial" w:hAnsi="Arial" w:cs="Arial"/>
        </w:rPr>
        <w:t xml:space="preserve">Program, M. N. H. (n.d.). </w:t>
      </w:r>
      <w:r w:rsidRPr="00D8436F">
        <w:rPr>
          <w:rFonts w:ascii="Arial" w:hAnsi="Arial" w:cs="Arial"/>
          <w:i/>
          <w:iCs/>
        </w:rPr>
        <w:t>Russian olive</w:t>
      </w:r>
      <w:r w:rsidRPr="00D8436F">
        <w:rPr>
          <w:rFonts w:ascii="Arial" w:hAnsi="Arial" w:cs="Arial"/>
        </w:rPr>
        <w:t xml:space="preserve">. Montana Field Guide. Retrieved March 23, 2025, from https://fieldguide.mt.gov/speciesDetail.aspx?elcode=PDELG01010 </w:t>
      </w:r>
    </w:p>
    <w:p w14:paraId="73CC441F" w14:textId="036A0E68" w:rsidR="00D831D6" w:rsidRPr="00D8436F" w:rsidRDefault="00635AEC" w:rsidP="00635AEC">
      <w:pPr>
        <w:rPr>
          <w:rFonts w:ascii="Arial" w:hAnsi="Arial" w:cs="Arial"/>
        </w:rPr>
      </w:pPr>
      <w:proofErr w:type="spellStart"/>
      <w:r w:rsidRPr="00D8436F">
        <w:rPr>
          <w:rFonts w:ascii="Arial" w:hAnsi="Arial" w:cs="Arial"/>
        </w:rPr>
        <w:t>Tobalske</w:t>
      </w:r>
      <w:proofErr w:type="spellEnd"/>
      <w:r w:rsidRPr="00D8436F">
        <w:rPr>
          <w:rFonts w:ascii="Arial" w:hAnsi="Arial" w:cs="Arial"/>
        </w:rPr>
        <w:t xml:space="preserve">, C., Vance, L. K., United States Environmental Protection Agency, &amp; Montana Natural Heritage Program. (2017). </w:t>
      </w:r>
      <w:r w:rsidRPr="00D8436F">
        <w:rPr>
          <w:rFonts w:ascii="Arial" w:hAnsi="Arial" w:cs="Arial"/>
          <w:i/>
          <w:iCs/>
        </w:rPr>
        <w:t>Predicting the distribution of Russian olive stands in eastern Montana valley bottoms using NAIP imagery</w:t>
      </w:r>
      <w:r w:rsidRPr="00D8436F">
        <w:rPr>
          <w:rFonts w:ascii="Arial" w:hAnsi="Arial" w:cs="Arial"/>
        </w:rPr>
        <w:t>. Montana Natural Heritage Program.</w:t>
      </w:r>
    </w:p>
    <w:sectPr w:rsidR="00D831D6" w:rsidRPr="00D8436F" w:rsidSect="00F52E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w Connor" w:date="2025-03-27T10:08:00Z" w:initials="AC">
    <w:p w14:paraId="57B49333" w14:textId="77777777" w:rsidR="00A93901" w:rsidRDefault="00A93901" w:rsidP="00A93901">
      <w:pPr>
        <w:pStyle w:val="CommentText"/>
      </w:pPr>
      <w:r>
        <w:rPr>
          <w:rStyle w:val="CommentReference"/>
        </w:rPr>
        <w:annotationRef/>
      </w:r>
      <w:r>
        <w:t>Maybe “Through answering”?</w:t>
      </w:r>
    </w:p>
  </w:comment>
  <w:comment w:id="3" w:author="Andrew Connor" w:date="2025-03-27T10:12:00Z" w:initials="AC">
    <w:p w14:paraId="6D435B01" w14:textId="77777777" w:rsidR="00A93901" w:rsidRDefault="00A93901" w:rsidP="00A93901">
      <w:pPr>
        <w:pStyle w:val="CommentText"/>
      </w:pPr>
      <w:r>
        <w:rPr>
          <w:rStyle w:val="CommentReference"/>
        </w:rPr>
        <w:annotationRef/>
      </w:r>
      <w:r>
        <w:t>Super small thing, but just FYI, I’m not seeing this end note anywhere.</w:t>
      </w:r>
    </w:p>
  </w:comment>
  <w:comment w:id="4" w:author="Andrew Connor" w:date="2025-03-27T10:21:00Z" w:initials="AC">
    <w:p w14:paraId="5487F395" w14:textId="77777777" w:rsidR="00101ABE" w:rsidRDefault="00101ABE" w:rsidP="00101ABE">
      <w:pPr>
        <w:pStyle w:val="CommentText"/>
      </w:pPr>
      <w:r>
        <w:rPr>
          <w:rStyle w:val="CommentReference"/>
        </w:rPr>
        <w:annotationRef/>
      </w:r>
      <w:r>
        <w:t>Does the below chart go through 2023? With those widely spaced x-axis tick labels it’s hard to tell.</w:t>
      </w:r>
      <w:r>
        <w:br/>
      </w:r>
      <w:r>
        <w:br/>
        <w:t>Maybe you could annotate that final point on the chart with a label that says something like “23 Russian Olive observations in 2023”</w:t>
      </w:r>
    </w:p>
  </w:comment>
  <w:comment w:id="7" w:author="Andrew Connor" w:date="2025-03-27T10:37:00Z" w:initials="AC">
    <w:p w14:paraId="5A8FF873" w14:textId="77777777" w:rsidR="005B6479" w:rsidRDefault="005B6479" w:rsidP="005B6479">
      <w:pPr>
        <w:pStyle w:val="CommentText"/>
      </w:pPr>
      <w:r>
        <w:rPr>
          <w:rStyle w:val="CommentReference"/>
        </w:rPr>
        <w:annotationRef/>
      </w:r>
      <w:r>
        <w:t>I think you are pretty consistently using past tense elsewhere, and it seems like that is appropriate here. Review the whole piece and just make sure you are consistent.</w:t>
      </w:r>
    </w:p>
  </w:comment>
  <w:comment w:id="10" w:author="Haefele, Tobin" w:date="2025-04-28T13:45:00Z" w:initials="TH">
    <w:p w14:paraId="79DAFDD7" w14:textId="77777777" w:rsidR="00EC7997" w:rsidRDefault="00EC7997" w:rsidP="00EC7997">
      <w:pPr>
        <w:pStyle w:val="CommentText"/>
      </w:pPr>
      <w:r>
        <w:rPr>
          <w:rStyle w:val="CommentReference"/>
        </w:rPr>
        <w:annotationRef/>
      </w:r>
      <w:r>
        <w:t xml:space="preserve">Explain how uniform the data is using histograms, etc. </w:t>
      </w:r>
      <w:r>
        <w:br/>
        <w:t>Also include a corr plot</w:t>
      </w:r>
    </w:p>
  </w:comment>
  <w:comment w:id="11" w:author="Haefele, Tobin" w:date="2025-04-28T13:45:00Z" w:initials="TH">
    <w:p w14:paraId="3A22D3D8" w14:textId="77777777" w:rsidR="00EC7997" w:rsidRDefault="00EC7997" w:rsidP="00EC7997">
      <w:pPr>
        <w:pStyle w:val="CommentText"/>
      </w:pPr>
      <w:r>
        <w:rPr>
          <w:rStyle w:val="CommentReference"/>
        </w:rPr>
        <w:annotationRef/>
      </w:r>
      <w:r>
        <w:t>Go through the model selection process here</w:t>
      </w:r>
    </w:p>
  </w:comment>
  <w:comment w:id="18" w:author="Andrew Connor" w:date="2025-03-27T11:00:00Z" w:initials="AC">
    <w:p w14:paraId="7F8EB25E" w14:textId="64E52D5A" w:rsidR="00AB5866" w:rsidRDefault="00AB5866" w:rsidP="00AB5866">
      <w:pPr>
        <w:pStyle w:val="CommentText"/>
      </w:pPr>
      <w:r>
        <w:rPr>
          <w:rStyle w:val="CommentReference"/>
        </w:rPr>
        <w:annotationRef/>
      </w:r>
      <w:r>
        <w:t>In these below maps, I would choose colors other than red and green to designate, since they are vulnerable to red/green color blindness.</w:t>
      </w:r>
    </w:p>
  </w:comment>
  <w:comment w:id="24" w:author="Haefele, Tobin" w:date="2025-05-01T15:13:00Z" w:initials="TH">
    <w:p w14:paraId="0E6888C1" w14:textId="77777777" w:rsidR="00AA51FD" w:rsidRDefault="00AA51FD" w:rsidP="00AA51FD">
      <w:pPr>
        <w:pStyle w:val="CommentText"/>
      </w:pPr>
      <w:r>
        <w:rPr>
          <w:rStyle w:val="CommentReference"/>
        </w:rPr>
        <w:annotationRef/>
      </w:r>
      <w:r>
        <w:t>Removed Areas of Interest Section as it is not in place at the moment</w:t>
      </w:r>
    </w:p>
  </w:comment>
  <w:comment w:id="25" w:author="Haefele, Tobin" w:date="2025-05-01T15:13:00Z" w:initials="TH">
    <w:p w14:paraId="133698FB" w14:textId="77777777" w:rsidR="00AA51FD" w:rsidRDefault="00AA51FD" w:rsidP="00AA51FD">
      <w:pPr>
        <w:pStyle w:val="CommentText"/>
      </w:pPr>
      <w:r>
        <w:rPr>
          <w:rStyle w:val="CommentReference"/>
        </w:rPr>
        <w:annotationRef/>
      </w:r>
      <w:r>
        <w:rPr>
          <w:color w:val="0F4761"/>
        </w:rPr>
        <w:t>4.5 Identifying Areas of Interest</w:t>
      </w:r>
    </w:p>
    <w:p w14:paraId="30978105" w14:textId="77777777" w:rsidR="00AA51FD" w:rsidRDefault="00AA51FD" w:rsidP="00AA51FD">
      <w:pPr>
        <w:pStyle w:val="CommentText"/>
      </w:pPr>
      <w:r>
        <w:t>Beyond model evaluation, I wanted to explore spatial patterns in model predictions to identify potential hotspots or outlier areas for Russian Olive suitability. To do this, I calculated the Z-score for each data point based on the model's predictions. The Z-score measures how much a value deviates from the mean, helping to pinpoint unusual or standout locations that differ significantly from average suitability. Points with particularly high or low Z-scores may indicate especially suitable or unsuitable habitats, making them valuable targets for further investigation.</w:t>
      </w:r>
    </w:p>
    <w:p w14:paraId="3F3D5A42" w14:textId="77777777" w:rsidR="00AA51FD" w:rsidRDefault="00AA51FD" w:rsidP="00AA51FD">
      <w:pPr>
        <w:pStyle w:val="CommentText"/>
      </w:pPr>
    </w:p>
    <w:p w14:paraId="2FBC6DB8" w14:textId="77777777" w:rsidR="00AA51FD" w:rsidRDefault="00AA51FD" w:rsidP="00AA51FD">
      <w:pPr>
        <w:pStyle w:val="CommentText"/>
      </w:pPr>
      <w:r>
        <w:t>Once the Z-scores were calculated in R, I exported the point data to ArcGIS. This step streamlined the mapping process and improved integration with my final digital product. In ArcGIS, I first considered binning points into spatial units (e.g., grids or hexagons), which aggregates point values across defined areas. However, simple binning can obscure finer spatial trends.</w:t>
      </w:r>
    </w:p>
    <w:p w14:paraId="6AC9FA37" w14:textId="77777777" w:rsidR="00AA51FD" w:rsidRDefault="00AA51FD" w:rsidP="00AA51FD">
      <w:pPr>
        <w:pStyle w:val="CommentText"/>
      </w:pPr>
      <w:r>
        <w:t>To provide more detailed spatial context, I used a point interpolation method called Kriging. Kriging not only aggregates nearby points but also accounts for spatial autocorrelation—the principle that points closer together are more likely to have similar values. Using the Z-score as the input variable, I created a continuous raster surface representing variation in suitability across the landscape. This helped highlight clusters of outlier locations and provided a richer visualization of potential Russian Olive habitats that might not be obvious from raw point data alone.</w:t>
      </w:r>
      <w:r>
        <w:cr/>
        <w:t>Figure 8 below displays this, with the darker red indicating areas that might be outliers in the model results.</w:t>
      </w:r>
    </w:p>
    <w:p w14:paraId="61911008" w14:textId="20B00F89" w:rsidR="00AA51FD" w:rsidRDefault="00AA51FD" w:rsidP="00AA51FD">
      <w:pPr>
        <w:pStyle w:val="CommentText"/>
      </w:pPr>
      <w:r>
        <w:rPr>
          <w:noProof/>
        </w:rPr>
        <w:drawing>
          <wp:inline distT="0" distB="0" distL="0" distR="0" wp14:anchorId="1D50C613" wp14:editId="1B9A7B50">
            <wp:extent cx="5943600" cy="4630420"/>
            <wp:effectExtent l="0" t="0" r="0" b="0"/>
            <wp:docPr id="432609084" name="Picture 11" descr="A map of the state of colorado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09084" name="Picture 432609084" descr="A map of the state of colorado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inline>
        </w:drawing>
      </w:r>
    </w:p>
    <w:p w14:paraId="1CB6F4CB" w14:textId="77777777" w:rsidR="00AA51FD" w:rsidRDefault="00AA51FD" w:rsidP="00AA51FD">
      <w:pPr>
        <w:pStyle w:val="CommentText"/>
      </w:pPr>
      <w:r>
        <w:rPr>
          <w:i/>
          <w:iCs/>
          <w:color w:val="0E2841"/>
        </w:rPr>
        <w:t>Figure 8:Variance Map</w:t>
      </w:r>
    </w:p>
  </w:comment>
  <w:comment w:id="27" w:author="Haefele, Tobin" w:date="2025-04-08T15:53:00Z" w:initials="TH">
    <w:p w14:paraId="683889D1" w14:textId="2B3400DE" w:rsidR="000445BF" w:rsidRDefault="000445BF" w:rsidP="000445BF">
      <w:pPr>
        <w:pStyle w:val="CommentText"/>
      </w:pPr>
      <w:r>
        <w:rPr>
          <w:rStyle w:val="CommentReference"/>
        </w:rPr>
        <w:annotationRef/>
      </w:r>
      <w:r>
        <w:t>Add in the following:</w:t>
      </w:r>
      <w:r>
        <w:br/>
        <w:t>Surveying areas above could save time</w:t>
      </w:r>
      <w:r>
        <w:br/>
        <w:t>Community outreach and education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B49333" w15:done="1"/>
  <w15:commentEx w15:paraId="6D435B01" w15:done="1"/>
  <w15:commentEx w15:paraId="5487F395" w15:done="1"/>
  <w15:commentEx w15:paraId="5A8FF873" w15:done="1"/>
  <w15:commentEx w15:paraId="79DAFDD7" w15:done="0"/>
  <w15:commentEx w15:paraId="3A22D3D8" w15:done="1"/>
  <w15:commentEx w15:paraId="7F8EB25E" w15:done="1"/>
  <w15:commentEx w15:paraId="0E6888C1" w15:done="0"/>
  <w15:commentEx w15:paraId="1CB6F4CB" w15:paraIdParent="0E6888C1" w15:done="0"/>
  <w15:commentEx w15:paraId="683889D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6CAB4F" w16cex:dateUtc="2025-03-27T15:08:00Z"/>
  <w16cex:commentExtensible w16cex:durableId="1246A9D3" w16cex:dateUtc="2025-03-27T15:12:00Z"/>
  <w16cex:commentExtensible w16cex:durableId="7527F576" w16cex:dateUtc="2025-03-27T15:21:00Z"/>
  <w16cex:commentExtensible w16cex:durableId="5EC0AE0A" w16cex:dateUtc="2025-03-27T15:37:00Z"/>
  <w16cex:commentExtensible w16cex:durableId="611670DF" w16cex:dateUtc="2025-04-28T19:45:00Z"/>
  <w16cex:commentExtensible w16cex:durableId="0F76A493" w16cex:dateUtc="2025-04-28T19:45:00Z"/>
  <w16cex:commentExtensible w16cex:durableId="258FE2A8" w16cex:dateUtc="2025-03-27T16:00:00Z"/>
  <w16cex:commentExtensible w16cex:durableId="221015F5" w16cex:dateUtc="2025-05-01T21:13:00Z"/>
  <w16cex:commentExtensible w16cex:durableId="288AC40E" w16cex:dateUtc="2025-05-01T21:13:00Z"/>
  <w16cex:commentExtensible w16cex:durableId="6E68A741" w16cex:dateUtc="2025-04-08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B49333" w16cid:durableId="786CAB4F"/>
  <w16cid:commentId w16cid:paraId="6D435B01" w16cid:durableId="1246A9D3"/>
  <w16cid:commentId w16cid:paraId="5487F395" w16cid:durableId="7527F576"/>
  <w16cid:commentId w16cid:paraId="5A8FF873" w16cid:durableId="5EC0AE0A"/>
  <w16cid:commentId w16cid:paraId="79DAFDD7" w16cid:durableId="611670DF"/>
  <w16cid:commentId w16cid:paraId="3A22D3D8" w16cid:durableId="0F76A493"/>
  <w16cid:commentId w16cid:paraId="7F8EB25E" w16cid:durableId="258FE2A8"/>
  <w16cid:commentId w16cid:paraId="0E6888C1" w16cid:durableId="221015F5"/>
  <w16cid:commentId w16cid:paraId="1CB6F4CB" w16cid:durableId="288AC40E"/>
  <w16cid:commentId w16cid:paraId="683889D1" w16cid:durableId="6E68A7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567DE" w14:textId="77777777" w:rsidR="00EA3128" w:rsidRDefault="00EA3128" w:rsidP="00F52E40">
      <w:pPr>
        <w:spacing w:after="0" w:line="240" w:lineRule="auto"/>
      </w:pPr>
      <w:r>
        <w:separator/>
      </w:r>
    </w:p>
  </w:endnote>
  <w:endnote w:type="continuationSeparator" w:id="0">
    <w:p w14:paraId="5612386C" w14:textId="77777777" w:rsidR="00EA3128" w:rsidRDefault="00EA3128" w:rsidP="00F52E40">
      <w:pPr>
        <w:spacing w:after="0" w:line="240" w:lineRule="auto"/>
      </w:pPr>
      <w:r>
        <w:continuationSeparator/>
      </w:r>
    </w:p>
  </w:endnote>
  <w:endnote w:id="1">
    <w:p w14:paraId="15640634" w14:textId="565A877B" w:rsidR="006C19B8" w:rsidRPr="006C19B8" w:rsidRDefault="006C19B8">
      <w:pPr>
        <w:pStyle w:val="EndnoteText"/>
        <w:rPr>
          <w:sz w:val="24"/>
          <w:szCs w:val="24"/>
        </w:rPr>
      </w:pPr>
      <w:r w:rsidRPr="006C19B8">
        <w:rPr>
          <w:rStyle w:val="EndnoteReference"/>
          <w:sz w:val="24"/>
          <w:szCs w:val="24"/>
        </w:rPr>
        <w:endnoteRef/>
      </w:r>
      <w:r w:rsidRPr="006C19B8">
        <w:rPr>
          <w:sz w:val="24"/>
          <w:szCs w:val="24"/>
        </w:rPr>
        <w:t xml:space="preserve"> Lesica, P. and S. Miles. 2001. </w:t>
      </w:r>
      <w:r w:rsidRPr="006C19B8">
        <w:rPr>
          <w:i/>
          <w:iCs/>
          <w:sz w:val="24"/>
          <w:szCs w:val="24"/>
        </w:rPr>
        <w:t>Natural history and invasion of Russian olive along eastern Montana rivers</w:t>
      </w:r>
      <w:r w:rsidRPr="006C19B8">
        <w:rPr>
          <w:sz w:val="24"/>
          <w:szCs w:val="24"/>
        </w:rPr>
        <w:t>. Western North American Naturalist 61(1):1-10.</w:t>
      </w:r>
    </w:p>
  </w:endnote>
  <w:endnote w:id="2">
    <w:p w14:paraId="7074E64C" w14:textId="12065784" w:rsidR="006C19B8" w:rsidRDefault="006C19B8" w:rsidP="00635AEC"/>
    <w:p w14:paraId="33E525A1" w14:textId="13F671B5" w:rsidR="000C2347" w:rsidRDefault="000C2347"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endnote>
  <w:endnote w:id="3">
    <w:p w14:paraId="22604608" w14:textId="77777777" w:rsidR="00635AEC" w:rsidRPr="00635AEC" w:rsidRDefault="00EC6E3A" w:rsidP="00635AEC">
      <w:r>
        <w:rPr>
          <w:rStyle w:val="EndnoteReference"/>
        </w:rPr>
        <w:endnoteRef/>
      </w:r>
      <w:r>
        <w:t xml:space="preserve"> </w:t>
      </w:r>
      <w:r w:rsidR="00635AEC" w:rsidRPr="00635AEC">
        <w:t xml:space="preserve">Lesica, P. and S. Miles. 2001. </w:t>
      </w:r>
      <w:r w:rsidR="00635AEC" w:rsidRPr="00635AEC">
        <w:rPr>
          <w:i/>
          <w:iCs/>
        </w:rPr>
        <w:t>Natural history and invasion of Russian olive along eastern Montana rivers</w:t>
      </w:r>
      <w:r w:rsidR="00635AEC" w:rsidRPr="00635AEC">
        <w:t>. Western North American Naturalist 61(1):1-10.</w:t>
      </w:r>
    </w:p>
    <w:p w14:paraId="49E490BB" w14:textId="626B6A42" w:rsidR="00EC6E3A" w:rsidRDefault="00EC6E3A">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D8474" w14:textId="77777777" w:rsidR="00EA3128" w:rsidRDefault="00EA3128" w:rsidP="00F52E40">
      <w:pPr>
        <w:spacing w:after="0" w:line="240" w:lineRule="auto"/>
      </w:pPr>
      <w:r>
        <w:separator/>
      </w:r>
    </w:p>
  </w:footnote>
  <w:footnote w:type="continuationSeparator" w:id="0">
    <w:p w14:paraId="3D505218" w14:textId="77777777" w:rsidR="00EA3128" w:rsidRDefault="00EA3128"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E901AB"/>
    <w:multiLevelType w:val="multilevel"/>
    <w:tmpl w:val="73DE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55867"/>
    <w:multiLevelType w:val="multilevel"/>
    <w:tmpl w:val="74AA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943E6D"/>
    <w:multiLevelType w:val="hybridMultilevel"/>
    <w:tmpl w:val="165ADA38"/>
    <w:lvl w:ilvl="0" w:tplc="D4901BF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2037AC"/>
    <w:multiLevelType w:val="multilevel"/>
    <w:tmpl w:val="6B2E5726"/>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193E65"/>
    <w:multiLevelType w:val="multilevel"/>
    <w:tmpl w:val="DE0E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56E3DEF"/>
    <w:multiLevelType w:val="hybridMultilevel"/>
    <w:tmpl w:val="97F2CBA4"/>
    <w:lvl w:ilvl="0" w:tplc="D4901BF4">
      <w:numFmt w:val="bullet"/>
      <w:lvlText w:val="-"/>
      <w:lvlJc w:val="left"/>
      <w:pPr>
        <w:ind w:left="360" w:hanging="360"/>
      </w:pPr>
      <w:rPr>
        <w:rFonts w:ascii="Arial" w:eastAsiaTheme="minorHAnsi" w:hAnsi="Arial" w:cs="Aria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6"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6"/>
  </w:num>
  <w:num w:numId="3" w16cid:durableId="1761368165">
    <w:abstractNumId w:val="8"/>
  </w:num>
  <w:num w:numId="4" w16cid:durableId="714699783">
    <w:abstractNumId w:val="14"/>
  </w:num>
  <w:num w:numId="5" w16cid:durableId="1943105406">
    <w:abstractNumId w:val="10"/>
  </w:num>
  <w:num w:numId="6" w16cid:durableId="1114400613">
    <w:abstractNumId w:val="4"/>
  </w:num>
  <w:num w:numId="7" w16cid:durableId="1811678210">
    <w:abstractNumId w:val="11"/>
  </w:num>
  <w:num w:numId="8" w16cid:durableId="1789082290">
    <w:abstractNumId w:val="1"/>
  </w:num>
  <w:num w:numId="9" w16cid:durableId="428821129">
    <w:abstractNumId w:val="7"/>
  </w:num>
  <w:num w:numId="10" w16cid:durableId="105390132">
    <w:abstractNumId w:val="6"/>
  </w:num>
  <w:num w:numId="11" w16cid:durableId="931016121">
    <w:abstractNumId w:val="13"/>
  </w:num>
  <w:num w:numId="12" w16cid:durableId="1029721413">
    <w:abstractNumId w:val="2"/>
  </w:num>
  <w:num w:numId="13" w16cid:durableId="1225725422">
    <w:abstractNumId w:val="3"/>
  </w:num>
  <w:num w:numId="14" w16cid:durableId="161632097">
    <w:abstractNumId w:val="5"/>
  </w:num>
  <w:num w:numId="15" w16cid:durableId="164564111">
    <w:abstractNumId w:val="12"/>
  </w:num>
  <w:num w:numId="16" w16cid:durableId="570700649">
    <w:abstractNumId w:val="15"/>
  </w:num>
  <w:num w:numId="17" w16cid:durableId="90013832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Connor">
    <w15:presenceInfo w15:providerId="AD" w15:userId="S::aconnor@missoularealestate.com::3e3bafaf-4362-44ba-9d0c-432916a398a6"/>
  </w15:person>
  <w15:person w15:author="Haefele, Tobin">
    <w15:presenceInfo w15:providerId="AD" w15:userId="S::th113593@umconnect.umt.edu::70428c16-7819-4e78-bb70-9d4bb443a9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1B57"/>
    <w:rsid w:val="00004D40"/>
    <w:rsid w:val="00007AAF"/>
    <w:rsid w:val="00032308"/>
    <w:rsid w:val="000445BF"/>
    <w:rsid w:val="000528BD"/>
    <w:rsid w:val="00091C29"/>
    <w:rsid w:val="000B05FD"/>
    <w:rsid w:val="000B26D2"/>
    <w:rsid w:val="000C2347"/>
    <w:rsid w:val="000D33F9"/>
    <w:rsid w:val="000D3696"/>
    <w:rsid w:val="000D6B26"/>
    <w:rsid w:val="000E2855"/>
    <w:rsid w:val="000F075C"/>
    <w:rsid w:val="000F65D7"/>
    <w:rsid w:val="00100AE3"/>
    <w:rsid w:val="00101ABE"/>
    <w:rsid w:val="0011067E"/>
    <w:rsid w:val="00122208"/>
    <w:rsid w:val="00122787"/>
    <w:rsid w:val="00123FB6"/>
    <w:rsid w:val="00152374"/>
    <w:rsid w:val="001576DC"/>
    <w:rsid w:val="00167D3E"/>
    <w:rsid w:val="00177D4B"/>
    <w:rsid w:val="00191248"/>
    <w:rsid w:val="00194263"/>
    <w:rsid w:val="001969FD"/>
    <w:rsid w:val="001C3A41"/>
    <w:rsid w:val="001C6ADE"/>
    <w:rsid w:val="001F0A2D"/>
    <w:rsid w:val="00243ADF"/>
    <w:rsid w:val="00245DA8"/>
    <w:rsid w:val="0025545D"/>
    <w:rsid w:val="00265D52"/>
    <w:rsid w:val="00275899"/>
    <w:rsid w:val="00275E6D"/>
    <w:rsid w:val="00293F21"/>
    <w:rsid w:val="002A51C3"/>
    <w:rsid w:val="002E32BC"/>
    <w:rsid w:val="00300951"/>
    <w:rsid w:val="00311B80"/>
    <w:rsid w:val="00317E2D"/>
    <w:rsid w:val="00323DC8"/>
    <w:rsid w:val="00336A45"/>
    <w:rsid w:val="003442A1"/>
    <w:rsid w:val="0037097F"/>
    <w:rsid w:val="0037150A"/>
    <w:rsid w:val="00374964"/>
    <w:rsid w:val="00377A0E"/>
    <w:rsid w:val="003B68FF"/>
    <w:rsid w:val="003C4E6E"/>
    <w:rsid w:val="003D4F7A"/>
    <w:rsid w:val="003E762D"/>
    <w:rsid w:val="00401DA0"/>
    <w:rsid w:val="004070DE"/>
    <w:rsid w:val="004349A8"/>
    <w:rsid w:val="00442020"/>
    <w:rsid w:val="00446A02"/>
    <w:rsid w:val="00454687"/>
    <w:rsid w:val="00460461"/>
    <w:rsid w:val="0047105E"/>
    <w:rsid w:val="00481000"/>
    <w:rsid w:val="004B6542"/>
    <w:rsid w:val="004F0538"/>
    <w:rsid w:val="004F517C"/>
    <w:rsid w:val="00502517"/>
    <w:rsid w:val="00534B73"/>
    <w:rsid w:val="00534FC3"/>
    <w:rsid w:val="00544501"/>
    <w:rsid w:val="005B6479"/>
    <w:rsid w:val="005B7CFC"/>
    <w:rsid w:val="005C4242"/>
    <w:rsid w:val="005D4836"/>
    <w:rsid w:val="00617D26"/>
    <w:rsid w:val="0062432D"/>
    <w:rsid w:val="0063300E"/>
    <w:rsid w:val="00635586"/>
    <w:rsid w:val="00635AEC"/>
    <w:rsid w:val="00656577"/>
    <w:rsid w:val="006612D1"/>
    <w:rsid w:val="00661B09"/>
    <w:rsid w:val="00664ECF"/>
    <w:rsid w:val="00680AD8"/>
    <w:rsid w:val="006A5FD8"/>
    <w:rsid w:val="006A7B27"/>
    <w:rsid w:val="006C19B8"/>
    <w:rsid w:val="006E140A"/>
    <w:rsid w:val="006F5D93"/>
    <w:rsid w:val="0071621D"/>
    <w:rsid w:val="00717792"/>
    <w:rsid w:val="0072113E"/>
    <w:rsid w:val="0072481E"/>
    <w:rsid w:val="0073678F"/>
    <w:rsid w:val="007463B0"/>
    <w:rsid w:val="007B54EF"/>
    <w:rsid w:val="007D68D1"/>
    <w:rsid w:val="00800D24"/>
    <w:rsid w:val="008016E8"/>
    <w:rsid w:val="0080343D"/>
    <w:rsid w:val="00822B9E"/>
    <w:rsid w:val="00824764"/>
    <w:rsid w:val="00826EC6"/>
    <w:rsid w:val="00830BAA"/>
    <w:rsid w:val="008576C6"/>
    <w:rsid w:val="00876672"/>
    <w:rsid w:val="00897CE4"/>
    <w:rsid w:val="008B3E5B"/>
    <w:rsid w:val="008C0294"/>
    <w:rsid w:val="008E0CA3"/>
    <w:rsid w:val="008E7E4F"/>
    <w:rsid w:val="00916631"/>
    <w:rsid w:val="0092189B"/>
    <w:rsid w:val="0094030F"/>
    <w:rsid w:val="00947362"/>
    <w:rsid w:val="00956B72"/>
    <w:rsid w:val="00957A4C"/>
    <w:rsid w:val="00962B7D"/>
    <w:rsid w:val="00963F55"/>
    <w:rsid w:val="009D09A1"/>
    <w:rsid w:val="009E1142"/>
    <w:rsid w:val="009E7CDB"/>
    <w:rsid w:val="009F40E0"/>
    <w:rsid w:val="00A250A6"/>
    <w:rsid w:val="00A41921"/>
    <w:rsid w:val="00A523D4"/>
    <w:rsid w:val="00A61526"/>
    <w:rsid w:val="00A65C3C"/>
    <w:rsid w:val="00A73082"/>
    <w:rsid w:val="00A75C18"/>
    <w:rsid w:val="00A82275"/>
    <w:rsid w:val="00A933EC"/>
    <w:rsid w:val="00A93901"/>
    <w:rsid w:val="00A96F8B"/>
    <w:rsid w:val="00AA0D5E"/>
    <w:rsid w:val="00AA51FD"/>
    <w:rsid w:val="00AB09E3"/>
    <w:rsid w:val="00AB0C13"/>
    <w:rsid w:val="00AB5866"/>
    <w:rsid w:val="00AD0D86"/>
    <w:rsid w:val="00AF4AE7"/>
    <w:rsid w:val="00B20667"/>
    <w:rsid w:val="00B35DD6"/>
    <w:rsid w:val="00B53412"/>
    <w:rsid w:val="00B9159D"/>
    <w:rsid w:val="00B964AB"/>
    <w:rsid w:val="00BB624E"/>
    <w:rsid w:val="00BE588A"/>
    <w:rsid w:val="00BF5DE3"/>
    <w:rsid w:val="00BF7230"/>
    <w:rsid w:val="00C14195"/>
    <w:rsid w:val="00C309D5"/>
    <w:rsid w:val="00C33E9E"/>
    <w:rsid w:val="00C74B0D"/>
    <w:rsid w:val="00C834A9"/>
    <w:rsid w:val="00C84C25"/>
    <w:rsid w:val="00C92BE6"/>
    <w:rsid w:val="00CA788A"/>
    <w:rsid w:val="00CB17DD"/>
    <w:rsid w:val="00CB6932"/>
    <w:rsid w:val="00CB7FD4"/>
    <w:rsid w:val="00CC5D89"/>
    <w:rsid w:val="00CC602A"/>
    <w:rsid w:val="00CD0243"/>
    <w:rsid w:val="00CD13B4"/>
    <w:rsid w:val="00CD5F91"/>
    <w:rsid w:val="00CD62B3"/>
    <w:rsid w:val="00CE7AC1"/>
    <w:rsid w:val="00CF0220"/>
    <w:rsid w:val="00CF33AB"/>
    <w:rsid w:val="00CF4F25"/>
    <w:rsid w:val="00D2067D"/>
    <w:rsid w:val="00D26C1C"/>
    <w:rsid w:val="00D45636"/>
    <w:rsid w:val="00D6043F"/>
    <w:rsid w:val="00D663F7"/>
    <w:rsid w:val="00D71A38"/>
    <w:rsid w:val="00D741DE"/>
    <w:rsid w:val="00D74EBC"/>
    <w:rsid w:val="00D831D6"/>
    <w:rsid w:val="00D8436F"/>
    <w:rsid w:val="00DA0DEA"/>
    <w:rsid w:val="00DA6998"/>
    <w:rsid w:val="00DC2EEE"/>
    <w:rsid w:val="00DD116E"/>
    <w:rsid w:val="00DD7975"/>
    <w:rsid w:val="00E17D8C"/>
    <w:rsid w:val="00E2364E"/>
    <w:rsid w:val="00E25243"/>
    <w:rsid w:val="00E45416"/>
    <w:rsid w:val="00E52267"/>
    <w:rsid w:val="00E60F4F"/>
    <w:rsid w:val="00E84441"/>
    <w:rsid w:val="00EA3128"/>
    <w:rsid w:val="00EA7D80"/>
    <w:rsid w:val="00EC1B1E"/>
    <w:rsid w:val="00EC6E3A"/>
    <w:rsid w:val="00EC7997"/>
    <w:rsid w:val="00ED6662"/>
    <w:rsid w:val="00EE2910"/>
    <w:rsid w:val="00EF0111"/>
    <w:rsid w:val="00EF0B71"/>
    <w:rsid w:val="00F200EB"/>
    <w:rsid w:val="00F31062"/>
    <w:rsid w:val="00F43DE5"/>
    <w:rsid w:val="00F52E40"/>
    <w:rsid w:val="00F94783"/>
    <w:rsid w:val="00FB1C00"/>
    <w:rsid w:val="00FB47FD"/>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 w:type="paragraph" w:styleId="Revision">
    <w:name w:val="Revision"/>
    <w:hidden/>
    <w:uiPriority w:val="99"/>
    <w:semiHidden/>
    <w:rsid w:val="00A93901"/>
    <w:pPr>
      <w:spacing w:after="0" w:line="240" w:lineRule="auto"/>
    </w:pPr>
  </w:style>
  <w:style w:type="paragraph" w:customStyle="1" w:styleId="DecimalAligned">
    <w:name w:val="Decimal Aligned"/>
    <w:basedOn w:val="Normal"/>
    <w:uiPriority w:val="40"/>
    <w:qFormat/>
    <w:rsid w:val="00167D3E"/>
    <w:pPr>
      <w:tabs>
        <w:tab w:val="decimal" w:pos="360"/>
      </w:tabs>
      <w:spacing w:after="200" w:line="276" w:lineRule="auto"/>
    </w:pPr>
    <w:rPr>
      <w:rFonts w:eastAsiaTheme="minorEastAsia" w:cs="Times New Roman"/>
      <w:kern w:val="0"/>
      <w:sz w:val="22"/>
      <w:szCs w:val="22"/>
      <w14:ligatures w14:val="none"/>
    </w:rPr>
  </w:style>
  <w:style w:type="character" w:styleId="SubtleEmphasis">
    <w:name w:val="Subtle Emphasis"/>
    <w:basedOn w:val="DefaultParagraphFont"/>
    <w:uiPriority w:val="19"/>
    <w:qFormat/>
    <w:rsid w:val="00167D3E"/>
    <w:rPr>
      <w:i/>
      <w:iCs/>
    </w:rPr>
  </w:style>
  <w:style w:type="table" w:styleId="LightShading-Accent1">
    <w:name w:val="Light Shading Accent 1"/>
    <w:basedOn w:val="TableNormal"/>
    <w:uiPriority w:val="60"/>
    <w:rsid w:val="00167D3E"/>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PlainTable3">
    <w:name w:val="Plain Table 3"/>
    <w:basedOn w:val="TableNormal"/>
    <w:uiPriority w:val="43"/>
    <w:rsid w:val="00EF011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F01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EF011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EF011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6">
    <w:name w:val="Grid Table 5 Dark Accent 6"/>
    <w:basedOn w:val="TableNormal"/>
    <w:uiPriority w:val="50"/>
    <w:rsid w:val="00EF01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4-Accent6">
    <w:name w:val="Grid Table 4 Accent 6"/>
    <w:basedOn w:val="TableNormal"/>
    <w:uiPriority w:val="49"/>
    <w:rsid w:val="00EF0111"/>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3-Accent6">
    <w:name w:val="Grid Table 3 Accent 6"/>
    <w:basedOn w:val="TableNormal"/>
    <w:uiPriority w:val="48"/>
    <w:rsid w:val="00EF0111"/>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1Light-Accent6">
    <w:name w:val="Grid Table 1 Light Accent 6"/>
    <w:basedOn w:val="TableNormal"/>
    <w:uiPriority w:val="46"/>
    <w:rsid w:val="00EF0111"/>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1F0A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4-Accent6">
    <w:name w:val="List Table 4 Accent 6"/>
    <w:basedOn w:val="TableNormal"/>
    <w:uiPriority w:val="49"/>
    <w:rsid w:val="00D74EBC"/>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styleId="TOC3">
    <w:name w:val="toc 3"/>
    <w:basedOn w:val="Normal"/>
    <w:next w:val="Normal"/>
    <w:autoRedefine/>
    <w:uiPriority w:val="39"/>
    <w:unhideWhenUsed/>
    <w:rsid w:val="009D09A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9222">
      <w:bodyDiv w:val="1"/>
      <w:marLeft w:val="0"/>
      <w:marRight w:val="0"/>
      <w:marTop w:val="0"/>
      <w:marBottom w:val="0"/>
      <w:divBdr>
        <w:top w:val="none" w:sz="0" w:space="0" w:color="auto"/>
        <w:left w:val="none" w:sz="0" w:space="0" w:color="auto"/>
        <w:bottom w:val="none" w:sz="0" w:space="0" w:color="auto"/>
        <w:right w:val="none" w:sz="0" w:space="0" w:color="auto"/>
      </w:divBdr>
      <w:divsChild>
        <w:div w:id="1162968893">
          <w:marLeft w:val="0"/>
          <w:marRight w:val="0"/>
          <w:marTop w:val="0"/>
          <w:marBottom w:val="0"/>
          <w:divBdr>
            <w:top w:val="none" w:sz="0" w:space="0" w:color="auto"/>
            <w:left w:val="none" w:sz="0" w:space="0" w:color="auto"/>
            <w:bottom w:val="none" w:sz="0" w:space="0" w:color="auto"/>
            <w:right w:val="none" w:sz="0" w:space="0" w:color="auto"/>
          </w:divBdr>
        </w:div>
      </w:divsChild>
    </w:div>
    <w:div w:id="15619228">
      <w:bodyDiv w:val="1"/>
      <w:marLeft w:val="0"/>
      <w:marRight w:val="0"/>
      <w:marTop w:val="0"/>
      <w:marBottom w:val="0"/>
      <w:divBdr>
        <w:top w:val="none" w:sz="0" w:space="0" w:color="auto"/>
        <w:left w:val="none" w:sz="0" w:space="0" w:color="auto"/>
        <w:bottom w:val="none" w:sz="0" w:space="0" w:color="auto"/>
        <w:right w:val="none" w:sz="0" w:space="0" w:color="auto"/>
      </w:divBdr>
    </w:div>
    <w:div w:id="16741786">
      <w:bodyDiv w:val="1"/>
      <w:marLeft w:val="0"/>
      <w:marRight w:val="0"/>
      <w:marTop w:val="0"/>
      <w:marBottom w:val="0"/>
      <w:divBdr>
        <w:top w:val="none" w:sz="0" w:space="0" w:color="auto"/>
        <w:left w:val="none" w:sz="0" w:space="0" w:color="auto"/>
        <w:bottom w:val="none" w:sz="0" w:space="0" w:color="auto"/>
        <w:right w:val="none" w:sz="0" w:space="0" w:color="auto"/>
      </w:divBdr>
    </w:div>
    <w:div w:id="31347050">
      <w:bodyDiv w:val="1"/>
      <w:marLeft w:val="0"/>
      <w:marRight w:val="0"/>
      <w:marTop w:val="0"/>
      <w:marBottom w:val="0"/>
      <w:divBdr>
        <w:top w:val="none" w:sz="0" w:space="0" w:color="auto"/>
        <w:left w:val="none" w:sz="0" w:space="0" w:color="auto"/>
        <w:bottom w:val="none" w:sz="0" w:space="0" w:color="auto"/>
        <w:right w:val="none" w:sz="0" w:space="0" w:color="auto"/>
      </w:divBdr>
      <w:divsChild>
        <w:div w:id="450979203">
          <w:marLeft w:val="0"/>
          <w:marRight w:val="0"/>
          <w:marTop w:val="0"/>
          <w:marBottom w:val="0"/>
          <w:divBdr>
            <w:top w:val="none" w:sz="0" w:space="0" w:color="auto"/>
            <w:left w:val="none" w:sz="0" w:space="0" w:color="auto"/>
            <w:bottom w:val="none" w:sz="0" w:space="0" w:color="auto"/>
            <w:right w:val="none" w:sz="0" w:space="0" w:color="auto"/>
          </w:divBdr>
        </w:div>
      </w:divsChild>
    </w:div>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97718080">
      <w:bodyDiv w:val="1"/>
      <w:marLeft w:val="0"/>
      <w:marRight w:val="0"/>
      <w:marTop w:val="0"/>
      <w:marBottom w:val="0"/>
      <w:divBdr>
        <w:top w:val="none" w:sz="0" w:space="0" w:color="auto"/>
        <w:left w:val="none" w:sz="0" w:space="0" w:color="auto"/>
        <w:bottom w:val="none" w:sz="0" w:space="0" w:color="auto"/>
        <w:right w:val="none" w:sz="0" w:space="0" w:color="auto"/>
      </w:divBdr>
    </w:div>
    <w:div w:id="102967730">
      <w:bodyDiv w:val="1"/>
      <w:marLeft w:val="0"/>
      <w:marRight w:val="0"/>
      <w:marTop w:val="0"/>
      <w:marBottom w:val="0"/>
      <w:divBdr>
        <w:top w:val="none" w:sz="0" w:space="0" w:color="auto"/>
        <w:left w:val="none" w:sz="0" w:space="0" w:color="auto"/>
        <w:bottom w:val="none" w:sz="0" w:space="0" w:color="auto"/>
        <w:right w:val="none" w:sz="0" w:space="0" w:color="auto"/>
      </w:divBdr>
    </w:div>
    <w:div w:id="124202249">
      <w:bodyDiv w:val="1"/>
      <w:marLeft w:val="0"/>
      <w:marRight w:val="0"/>
      <w:marTop w:val="0"/>
      <w:marBottom w:val="0"/>
      <w:divBdr>
        <w:top w:val="none" w:sz="0" w:space="0" w:color="auto"/>
        <w:left w:val="none" w:sz="0" w:space="0" w:color="auto"/>
        <w:bottom w:val="none" w:sz="0" w:space="0" w:color="auto"/>
        <w:right w:val="none" w:sz="0" w:space="0" w:color="auto"/>
      </w:divBdr>
    </w:div>
    <w:div w:id="129134047">
      <w:bodyDiv w:val="1"/>
      <w:marLeft w:val="0"/>
      <w:marRight w:val="0"/>
      <w:marTop w:val="0"/>
      <w:marBottom w:val="0"/>
      <w:divBdr>
        <w:top w:val="none" w:sz="0" w:space="0" w:color="auto"/>
        <w:left w:val="none" w:sz="0" w:space="0" w:color="auto"/>
        <w:bottom w:val="none" w:sz="0" w:space="0" w:color="auto"/>
        <w:right w:val="none" w:sz="0" w:space="0" w:color="auto"/>
      </w:divBdr>
      <w:divsChild>
        <w:div w:id="1836334611">
          <w:marLeft w:val="0"/>
          <w:marRight w:val="0"/>
          <w:marTop w:val="0"/>
          <w:marBottom w:val="0"/>
          <w:divBdr>
            <w:top w:val="none" w:sz="0" w:space="0" w:color="auto"/>
            <w:left w:val="none" w:sz="0" w:space="0" w:color="auto"/>
            <w:bottom w:val="none" w:sz="0" w:space="0" w:color="auto"/>
            <w:right w:val="none" w:sz="0" w:space="0" w:color="auto"/>
          </w:divBdr>
        </w:div>
      </w:divsChild>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00481205">
      <w:bodyDiv w:val="1"/>
      <w:marLeft w:val="0"/>
      <w:marRight w:val="0"/>
      <w:marTop w:val="0"/>
      <w:marBottom w:val="0"/>
      <w:divBdr>
        <w:top w:val="none" w:sz="0" w:space="0" w:color="auto"/>
        <w:left w:val="none" w:sz="0" w:space="0" w:color="auto"/>
        <w:bottom w:val="none" w:sz="0" w:space="0" w:color="auto"/>
        <w:right w:val="none" w:sz="0" w:space="0" w:color="auto"/>
      </w:divBdr>
    </w:div>
    <w:div w:id="200946610">
      <w:bodyDiv w:val="1"/>
      <w:marLeft w:val="0"/>
      <w:marRight w:val="0"/>
      <w:marTop w:val="0"/>
      <w:marBottom w:val="0"/>
      <w:divBdr>
        <w:top w:val="none" w:sz="0" w:space="0" w:color="auto"/>
        <w:left w:val="none" w:sz="0" w:space="0" w:color="auto"/>
        <w:bottom w:val="none" w:sz="0" w:space="0" w:color="auto"/>
        <w:right w:val="none" w:sz="0" w:space="0" w:color="auto"/>
      </w:divBdr>
    </w:div>
    <w:div w:id="202596966">
      <w:bodyDiv w:val="1"/>
      <w:marLeft w:val="0"/>
      <w:marRight w:val="0"/>
      <w:marTop w:val="0"/>
      <w:marBottom w:val="0"/>
      <w:divBdr>
        <w:top w:val="none" w:sz="0" w:space="0" w:color="auto"/>
        <w:left w:val="none" w:sz="0" w:space="0" w:color="auto"/>
        <w:bottom w:val="none" w:sz="0" w:space="0" w:color="auto"/>
        <w:right w:val="none" w:sz="0" w:space="0" w:color="auto"/>
      </w:divBdr>
    </w:div>
    <w:div w:id="207493359">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11894229">
      <w:bodyDiv w:val="1"/>
      <w:marLeft w:val="0"/>
      <w:marRight w:val="0"/>
      <w:marTop w:val="0"/>
      <w:marBottom w:val="0"/>
      <w:divBdr>
        <w:top w:val="none" w:sz="0" w:space="0" w:color="auto"/>
        <w:left w:val="none" w:sz="0" w:space="0" w:color="auto"/>
        <w:bottom w:val="none" w:sz="0" w:space="0" w:color="auto"/>
        <w:right w:val="none" w:sz="0" w:space="0" w:color="auto"/>
      </w:divBdr>
    </w:div>
    <w:div w:id="230045140">
      <w:bodyDiv w:val="1"/>
      <w:marLeft w:val="0"/>
      <w:marRight w:val="0"/>
      <w:marTop w:val="0"/>
      <w:marBottom w:val="0"/>
      <w:divBdr>
        <w:top w:val="none" w:sz="0" w:space="0" w:color="auto"/>
        <w:left w:val="none" w:sz="0" w:space="0" w:color="auto"/>
        <w:bottom w:val="none" w:sz="0" w:space="0" w:color="auto"/>
        <w:right w:val="none" w:sz="0" w:space="0" w:color="auto"/>
      </w:divBdr>
      <w:divsChild>
        <w:div w:id="1581329705">
          <w:marLeft w:val="0"/>
          <w:marRight w:val="0"/>
          <w:marTop w:val="0"/>
          <w:marBottom w:val="0"/>
          <w:divBdr>
            <w:top w:val="none" w:sz="0" w:space="0" w:color="auto"/>
            <w:left w:val="none" w:sz="0" w:space="0" w:color="auto"/>
            <w:bottom w:val="none" w:sz="0" w:space="0" w:color="auto"/>
            <w:right w:val="none" w:sz="0" w:space="0" w:color="auto"/>
          </w:divBdr>
        </w:div>
      </w:divsChild>
    </w:div>
    <w:div w:id="237323266">
      <w:bodyDiv w:val="1"/>
      <w:marLeft w:val="0"/>
      <w:marRight w:val="0"/>
      <w:marTop w:val="0"/>
      <w:marBottom w:val="0"/>
      <w:divBdr>
        <w:top w:val="none" w:sz="0" w:space="0" w:color="auto"/>
        <w:left w:val="none" w:sz="0" w:space="0" w:color="auto"/>
        <w:bottom w:val="none" w:sz="0" w:space="0" w:color="auto"/>
        <w:right w:val="none" w:sz="0" w:space="0" w:color="auto"/>
      </w:divBdr>
    </w:div>
    <w:div w:id="238248431">
      <w:bodyDiv w:val="1"/>
      <w:marLeft w:val="0"/>
      <w:marRight w:val="0"/>
      <w:marTop w:val="0"/>
      <w:marBottom w:val="0"/>
      <w:divBdr>
        <w:top w:val="none" w:sz="0" w:space="0" w:color="auto"/>
        <w:left w:val="none" w:sz="0" w:space="0" w:color="auto"/>
        <w:bottom w:val="none" w:sz="0" w:space="0" w:color="auto"/>
        <w:right w:val="none" w:sz="0" w:space="0" w:color="auto"/>
      </w:divBdr>
      <w:divsChild>
        <w:div w:id="976300282">
          <w:marLeft w:val="0"/>
          <w:marRight w:val="0"/>
          <w:marTop w:val="0"/>
          <w:marBottom w:val="0"/>
          <w:divBdr>
            <w:top w:val="none" w:sz="0" w:space="0" w:color="auto"/>
            <w:left w:val="none" w:sz="0" w:space="0" w:color="auto"/>
            <w:bottom w:val="none" w:sz="0" w:space="0" w:color="auto"/>
            <w:right w:val="none" w:sz="0" w:space="0" w:color="auto"/>
          </w:divBdr>
        </w:div>
        <w:div w:id="624232785">
          <w:marLeft w:val="0"/>
          <w:marRight w:val="0"/>
          <w:marTop w:val="0"/>
          <w:marBottom w:val="0"/>
          <w:divBdr>
            <w:top w:val="none" w:sz="0" w:space="0" w:color="auto"/>
            <w:left w:val="none" w:sz="0" w:space="0" w:color="auto"/>
            <w:bottom w:val="none" w:sz="0" w:space="0" w:color="auto"/>
            <w:right w:val="none" w:sz="0" w:space="0" w:color="auto"/>
          </w:divBdr>
        </w:div>
        <w:div w:id="1632402801">
          <w:marLeft w:val="0"/>
          <w:marRight w:val="0"/>
          <w:marTop w:val="0"/>
          <w:marBottom w:val="0"/>
          <w:divBdr>
            <w:top w:val="none" w:sz="0" w:space="0" w:color="auto"/>
            <w:left w:val="none" w:sz="0" w:space="0" w:color="auto"/>
            <w:bottom w:val="none" w:sz="0" w:space="0" w:color="auto"/>
            <w:right w:val="none" w:sz="0" w:space="0" w:color="auto"/>
          </w:divBdr>
        </w:div>
        <w:div w:id="258099785">
          <w:marLeft w:val="0"/>
          <w:marRight w:val="0"/>
          <w:marTop w:val="0"/>
          <w:marBottom w:val="0"/>
          <w:divBdr>
            <w:top w:val="none" w:sz="0" w:space="0" w:color="auto"/>
            <w:left w:val="none" w:sz="0" w:space="0" w:color="auto"/>
            <w:bottom w:val="none" w:sz="0" w:space="0" w:color="auto"/>
            <w:right w:val="none" w:sz="0" w:space="0" w:color="auto"/>
          </w:divBdr>
        </w:div>
      </w:divsChild>
    </w:div>
    <w:div w:id="238710675">
      <w:bodyDiv w:val="1"/>
      <w:marLeft w:val="0"/>
      <w:marRight w:val="0"/>
      <w:marTop w:val="0"/>
      <w:marBottom w:val="0"/>
      <w:divBdr>
        <w:top w:val="none" w:sz="0" w:space="0" w:color="auto"/>
        <w:left w:val="none" w:sz="0" w:space="0" w:color="auto"/>
        <w:bottom w:val="none" w:sz="0" w:space="0" w:color="auto"/>
        <w:right w:val="none" w:sz="0" w:space="0" w:color="auto"/>
      </w:divBdr>
      <w:divsChild>
        <w:div w:id="206914675">
          <w:marLeft w:val="0"/>
          <w:marRight w:val="0"/>
          <w:marTop w:val="0"/>
          <w:marBottom w:val="0"/>
          <w:divBdr>
            <w:top w:val="none" w:sz="0" w:space="0" w:color="auto"/>
            <w:left w:val="none" w:sz="0" w:space="0" w:color="auto"/>
            <w:bottom w:val="none" w:sz="0" w:space="0" w:color="auto"/>
            <w:right w:val="none" w:sz="0" w:space="0" w:color="auto"/>
          </w:divBdr>
        </w:div>
      </w:divsChild>
    </w:div>
    <w:div w:id="241062998">
      <w:bodyDiv w:val="1"/>
      <w:marLeft w:val="0"/>
      <w:marRight w:val="0"/>
      <w:marTop w:val="0"/>
      <w:marBottom w:val="0"/>
      <w:divBdr>
        <w:top w:val="none" w:sz="0" w:space="0" w:color="auto"/>
        <w:left w:val="none" w:sz="0" w:space="0" w:color="auto"/>
        <w:bottom w:val="none" w:sz="0" w:space="0" w:color="auto"/>
        <w:right w:val="none" w:sz="0" w:space="0" w:color="auto"/>
      </w:divBdr>
      <w:divsChild>
        <w:div w:id="224267665">
          <w:marLeft w:val="0"/>
          <w:marRight w:val="0"/>
          <w:marTop w:val="0"/>
          <w:marBottom w:val="0"/>
          <w:divBdr>
            <w:top w:val="none" w:sz="0" w:space="0" w:color="auto"/>
            <w:left w:val="none" w:sz="0" w:space="0" w:color="auto"/>
            <w:bottom w:val="none" w:sz="0" w:space="0" w:color="auto"/>
            <w:right w:val="none" w:sz="0" w:space="0" w:color="auto"/>
          </w:divBdr>
        </w:div>
      </w:divsChild>
    </w:div>
    <w:div w:id="256523621">
      <w:bodyDiv w:val="1"/>
      <w:marLeft w:val="0"/>
      <w:marRight w:val="0"/>
      <w:marTop w:val="0"/>
      <w:marBottom w:val="0"/>
      <w:divBdr>
        <w:top w:val="none" w:sz="0" w:space="0" w:color="auto"/>
        <w:left w:val="none" w:sz="0" w:space="0" w:color="auto"/>
        <w:bottom w:val="none" w:sz="0" w:space="0" w:color="auto"/>
        <w:right w:val="none" w:sz="0" w:space="0" w:color="auto"/>
      </w:divBdr>
    </w:div>
    <w:div w:id="268126631">
      <w:bodyDiv w:val="1"/>
      <w:marLeft w:val="0"/>
      <w:marRight w:val="0"/>
      <w:marTop w:val="0"/>
      <w:marBottom w:val="0"/>
      <w:divBdr>
        <w:top w:val="none" w:sz="0" w:space="0" w:color="auto"/>
        <w:left w:val="none" w:sz="0" w:space="0" w:color="auto"/>
        <w:bottom w:val="none" w:sz="0" w:space="0" w:color="auto"/>
        <w:right w:val="none" w:sz="0" w:space="0" w:color="auto"/>
      </w:divBdr>
      <w:divsChild>
        <w:div w:id="1408772616">
          <w:marLeft w:val="0"/>
          <w:marRight w:val="0"/>
          <w:marTop w:val="0"/>
          <w:marBottom w:val="0"/>
          <w:divBdr>
            <w:top w:val="none" w:sz="0" w:space="0" w:color="auto"/>
            <w:left w:val="none" w:sz="0" w:space="0" w:color="auto"/>
            <w:bottom w:val="none" w:sz="0" w:space="0" w:color="auto"/>
            <w:right w:val="none" w:sz="0" w:space="0" w:color="auto"/>
          </w:divBdr>
        </w:div>
      </w:divsChild>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292947103">
      <w:bodyDiv w:val="1"/>
      <w:marLeft w:val="0"/>
      <w:marRight w:val="0"/>
      <w:marTop w:val="0"/>
      <w:marBottom w:val="0"/>
      <w:divBdr>
        <w:top w:val="none" w:sz="0" w:space="0" w:color="auto"/>
        <w:left w:val="none" w:sz="0" w:space="0" w:color="auto"/>
        <w:bottom w:val="none" w:sz="0" w:space="0" w:color="auto"/>
        <w:right w:val="none" w:sz="0" w:space="0" w:color="auto"/>
      </w:divBdr>
    </w:div>
    <w:div w:id="302540183">
      <w:bodyDiv w:val="1"/>
      <w:marLeft w:val="0"/>
      <w:marRight w:val="0"/>
      <w:marTop w:val="0"/>
      <w:marBottom w:val="0"/>
      <w:divBdr>
        <w:top w:val="none" w:sz="0" w:space="0" w:color="auto"/>
        <w:left w:val="none" w:sz="0" w:space="0" w:color="auto"/>
        <w:bottom w:val="none" w:sz="0" w:space="0" w:color="auto"/>
        <w:right w:val="none" w:sz="0" w:space="0" w:color="auto"/>
      </w:divBdr>
    </w:div>
    <w:div w:id="313800964">
      <w:bodyDiv w:val="1"/>
      <w:marLeft w:val="0"/>
      <w:marRight w:val="0"/>
      <w:marTop w:val="0"/>
      <w:marBottom w:val="0"/>
      <w:divBdr>
        <w:top w:val="none" w:sz="0" w:space="0" w:color="auto"/>
        <w:left w:val="none" w:sz="0" w:space="0" w:color="auto"/>
        <w:bottom w:val="none" w:sz="0" w:space="0" w:color="auto"/>
        <w:right w:val="none" w:sz="0" w:space="0" w:color="auto"/>
      </w:divBdr>
      <w:divsChild>
        <w:div w:id="1821993571">
          <w:marLeft w:val="0"/>
          <w:marRight w:val="0"/>
          <w:marTop w:val="0"/>
          <w:marBottom w:val="0"/>
          <w:divBdr>
            <w:top w:val="none" w:sz="0" w:space="0" w:color="auto"/>
            <w:left w:val="none" w:sz="0" w:space="0" w:color="auto"/>
            <w:bottom w:val="none" w:sz="0" w:space="0" w:color="auto"/>
            <w:right w:val="none" w:sz="0" w:space="0" w:color="auto"/>
          </w:divBdr>
        </w:div>
      </w:divsChild>
    </w:div>
    <w:div w:id="316810588">
      <w:bodyDiv w:val="1"/>
      <w:marLeft w:val="0"/>
      <w:marRight w:val="0"/>
      <w:marTop w:val="0"/>
      <w:marBottom w:val="0"/>
      <w:divBdr>
        <w:top w:val="none" w:sz="0" w:space="0" w:color="auto"/>
        <w:left w:val="none" w:sz="0" w:space="0" w:color="auto"/>
        <w:bottom w:val="none" w:sz="0" w:space="0" w:color="auto"/>
        <w:right w:val="none" w:sz="0" w:space="0" w:color="auto"/>
      </w:divBdr>
    </w:div>
    <w:div w:id="325473771">
      <w:bodyDiv w:val="1"/>
      <w:marLeft w:val="0"/>
      <w:marRight w:val="0"/>
      <w:marTop w:val="0"/>
      <w:marBottom w:val="0"/>
      <w:divBdr>
        <w:top w:val="none" w:sz="0" w:space="0" w:color="auto"/>
        <w:left w:val="none" w:sz="0" w:space="0" w:color="auto"/>
        <w:bottom w:val="none" w:sz="0" w:space="0" w:color="auto"/>
        <w:right w:val="none" w:sz="0" w:space="0" w:color="auto"/>
      </w:divBdr>
    </w:div>
    <w:div w:id="334453309">
      <w:bodyDiv w:val="1"/>
      <w:marLeft w:val="0"/>
      <w:marRight w:val="0"/>
      <w:marTop w:val="0"/>
      <w:marBottom w:val="0"/>
      <w:divBdr>
        <w:top w:val="none" w:sz="0" w:space="0" w:color="auto"/>
        <w:left w:val="none" w:sz="0" w:space="0" w:color="auto"/>
        <w:bottom w:val="none" w:sz="0" w:space="0" w:color="auto"/>
        <w:right w:val="none" w:sz="0" w:space="0" w:color="auto"/>
      </w:divBdr>
      <w:divsChild>
        <w:div w:id="1676805412">
          <w:marLeft w:val="0"/>
          <w:marRight w:val="0"/>
          <w:marTop w:val="0"/>
          <w:marBottom w:val="0"/>
          <w:divBdr>
            <w:top w:val="none" w:sz="0" w:space="0" w:color="auto"/>
            <w:left w:val="none" w:sz="0" w:space="0" w:color="auto"/>
            <w:bottom w:val="none" w:sz="0" w:space="0" w:color="auto"/>
            <w:right w:val="none" w:sz="0" w:space="0" w:color="auto"/>
          </w:divBdr>
        </w:div>
        <w:div w:id="953318908">
          <w:marLeft w:val="0"/>
          <w:marRight w:val="0"/>
          <w:marTop w:val="0"/>
          <w:marBottom w:val="0"/>
          <w:divBdr>
            <w:top w:val="none" w:sz="0" w:space="0" w:color="auto"/>
            <w:left w:val="none" w:sz="0" w:space="0" w:color="auto"/>
            <w:bottom w:val="none" w:sz="0" w:space="0" w:color="auto"/>
            <w:right w:val="none" w:sz="0" w:space="0" w:color="auto"/>
          </w:divBdr>
        </w:div>
        <w:div w:id="1454014034">
          <w:marLeft w:val="0"/>
          <w:marRight w:val="0"/>
          <w:marTop w:val="0"/>
          <w:marBottom w:val="0"/>
          <w:divBdr>
            <w:top w:val="none" w:sz="0" w:space="0" w:color="auto"/>
            <w:left w:val="none" w:sz="0" w:space="0" w:color="auto"/>
            <w:bottom w:val="none" w:sz="0" w:space="0" w:color="auto"/>
            <w:right w:val="none" w:sz="0" w:space="0" w:color="auto"/>
          </w:divBdr>
        </w:div>
        <w:div w:id="713310815">
          <w:marLeft w:val="0"/>
          <w:marRight w:val="0"/>
          <w:marTop w:val="0"/>
          <w:marBottom w:val="0"/>
          <w:divBdr>
            <w:top w:val="none" w:sz="0" w:space="0" w:color="auto"/>
            <w:left w:val="none" w:sz="0" w:space="0" w:color="auto"/>
            <w:bottom w:val="none" w:sz="0" w:space="0" w:color="auto"/>
            <w:right w:val="none" w:sz="0" w:space="0" w:color="auto"/>
          </w:divBdr>
        </w:div>
      </w:divsChild>
    </w:div>
    <w:div w:id="340278274">
      <w:bodyDiv w:val="1"/>
      <w:marLeft w:val="0"/>
      <w:marRight w:val="0"/>
      <w:marTop w:val="0"/>
      <w:marBottom w:val="0"/>
      <w:divBdr>
        <w:top w:val="none" w:sz="0" w:space="0" w:color="auto"/>
        <w:left w:val="none" w:sz="0" w:space="0" w:color="auto"/>
        <w:bottom w:val="none" w:sz="0" w:space="0" w:color="auto"/>
        <w:right w:val="none" w:sz="0" w:space="0" w:color="auto"/>
      </w:divBdr>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45249206">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72728476">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381833672">
      <w:bodyDiv w:val="1"/>
      <w:marLeft w:val="0"/>
      <w:marRight w:val="0"/>
      <w:marTop w:val="0"/>
      <w:marBottom w:val="0"/>
      <w:divBdr>
        <w:top w:val="none" w:sz="0" w:space="0" w:color="auto"/>
        <w:left w:val="none" w:sz="0" w:space="0" w:color="auto"/>
        <w:bottom w:val="none" w:sz="0" w:space="0" w:color="auto"/>
        <w:right w:val="none" w:sz="0" w:space="0" w:color="auto"/>
      </w:divBdr>
    </w:div>
    <w:div w:id="389577366">
      <w:bodyDiv w:val="1"/>
      <w:marLeft w:val="0"/>
      <w:marRight w:val="0"/>
      <w:marTop w:val="0"/>
      <w:marBottom w:val="0"/>
      <w:divBdr>
        <w:top w:val="none" w:sz="0" w:space="0" w:color="auto"/>
        <w:left w:val="none" w:sz="0" w:space="0" w:color="auto"/>
        <w:bottom w:val="none" w:sz="0" w:space="0" w:color="auto"/>
        <w:right w:val="none" w:sz="0" w:space="0" w:color="auto"/>
      </w:divBdr>
    </w:div>
    <w:div w:id="393548165">
      <w:bodyDiv w:val="1"/>
      <w:marLeft w:val="0"/>
      <w:marRight w:val="0"/>
      <w:marTop w:val="0"/>
      <w:marBottom w:val="0"/>
      <w:divBdr>
        <w:top w:val="none" w:sz="0" w:space="0" w:color="auto"/>
        <w:left w:val="none" w:sz="0" w:space="0" w:color="auto"/>
        <w:bottom w:val="none" w:sz="0" w:space="0" w:color="auto"/>
        <w:right w:val="none" w:sz="0" w:space="0" w:color="auto"/>
      </w:divBdr>
    </w:div>
    <w:div w:id="404257736">
      <w:bodyDiv w:val="1"/>
      <w:marLeft w:val="0"/>
      <w:marRight w:val="0"/>
      <w:marTop w:val="0"/>
      <w:marBottom w:val="0"/>
      <w:divBdr>
        <w:top w:val="none" w:sz="0" w:space="0" w:color="auto"/>
        <w:left w:val="none" w:sz="0" w:space="0" w:color="auto"/>
        <w:bottom w:val="none" w:sz="0" w:space="0" w:color="auto"/>
        <w:right w:val="none" w:sz="0" w:space="0" w:color="auto"/>
      </w:divBdr>
    </w:div>
    <w:div w:id="407458667">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10465469">
      <w:bodyDiv w:val="1"/>
      <w:marLeft w:val="0"/>
      <w:marRight w:val="0"/>
      <w:marTop w:val="0"/>
      <w:marBottom w:val="0"/>
      <w:divBdr>
        <w:top w:val="none" w:sz="0" w:space="0" w:color="auto"/>
        <w:left w:val="none" w:sz="0" w:space="0" w:color="auto"/>
        <w:bottom w:val="none" w:sz="0" w:space="0" w:color="auto"/>
        <w:right w:val="none" w:sz="0" w:space="0" w:color="auto"/>
      </w:divBdr>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32088933">
      <w:bodyDiv w:val="1"/>
      <w:marLeft w:val="0"/>
      <w:marRight w:val="0"/>
      <w:marTop w:val="0"/>
      <w:marBottom w:val="0"/>
      <w:divBdr>
        <w:top w:val="none" w:sz="0" w:space="0" w:color="auto"/>
        <w:left w:val="none" w:sz="0" w:space="0" w:color="auto"/>
        <w:bottom w:val="none" w:sz="0" w:space="0" w:color="auto"/>
        <w:right w:val="none" w:sz="0" w:space="0" w:color="auto"/>
      </w:divBdr>
      <w:divsChild>
        <w:div w:id="580140524">
          <w:marLeft w:val="0"/>
          <w:marRight w:val="0"/>
          <w:marTop w:val="0"/>
          <w:marBottom w:val="0"/>
          <w:divBdr>
            <w:top w:val="none" w:sz="0" w:space="0" w:color="auto"/>
            <w:left w:val="none" w:sz="0" w:space="0" w:color="auto"/>
            <w:bottom w:val="none" w:sz="0" w:space="0" w:color="auto"/>
            <w:right w:val="none" w:sz="0" w:space="0" w:color="auto"/>
          </w:divBdr>
        </w:div>
      </w:divsChild>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1777430">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480540244">
      <w:bodyDiv w:val="1"/>
      <w:marLeft w:val="0"/>
      <w:marRight w:val="0"/>
      <w:marTop w:val="0"/>
      <w:marBottom w:val="0"/>
      <w:divBdr>
        <w:top w:val="none" w:sz="0" w:space="0" w:color="auto"/>
        <w:left w:val="none" w:sz="0" w:space="0" w:color="auto"/>
        <w:bottom w:val="none" w:sz="0" w:space="0" w:color="auto"/>
        <w:right w:val="none" w:sz="0" w:space="0" w:color="auto"/>
      </w:divBdr>
      <w:divsChild>
        <w:div w:id="1249920657">
          <w:marLeft w:val="0"/>
          <w:marRight w:val="0"/>
          <w:marTop w:val="0"/>
          <w:marBottom w:val="0"/>
          <w:divBdr>
            <w:top w:val="none" w:sz="0" w:space="0" w:color="auto"/>
            <w:left w:val="none" w:sz="0" w:space="0" w:color="auto"/>
            <w:bottom w:val="none" w:sz="0" w:space="0" w:color="auto"/>
            <w:right w:val="none" w:sz="0" w:space="0" w:color="auto"/>
          </w:divBdr>
        </w:div>
        <w:div w:id="864903002">
          <w:marLeft w:val="0"/>
          <w:marRight w:val="0"/>
          <w:marTop w:val="0"/>
          <w:marBottom w:val="0"/>
          <w:divBdr>
            <w:top w:val="none" w:sz="0" w:space="0" w:color="auto"/>
            <w:left w:val="none" w:sz="0" w:space="0" w:color="auto"/>
            <w:bottom w:val="none" w:sz="0" w:space="0" w:color="auto"/>
            <w:right w:val="none" w:sz="0" w:space="0" w:color="auto"/>
          </w:divBdr>
        </w:div>
        <w:div w:id="574976094">
          <w:marLeft w:val="0"/>
          <w:marRight w:val="0"/>
          <w:marTop w:val="0"/>
          <w:marBottom w:val="0"/>
          <w:divBdr>
            <w:top w:val="none" w:sz="0" w:space="0" w:color="auto"/>
            <w:left w:val="none" w:sz="0" w:space="0" w:color="auto"/>
            <w:bottom w:val="none" w:sz="0" w:space="0" w:color="auto"/>
            <w:right w:val="none" w:sz="0" w:space="0" w:color="auto"/>
          </w:divBdr>
        </w:div>
        <w:div w:id="1608154001">
          <w:marLeft w:val="0"/>
          <w:marRight w:val="0"/>
          <w:marTop w:val="0"/>
          <w:marBottom w:val="0"/>
          <w:divBdr>
            <w:top w:val="none" w:sz="0" w:space="0" w:color="auto"/>
            <w:left w:val="none" w:sz="0" w:space="0" w:color="auto"/>
            <w:bottom w:val="none" w:sz="0" w:space="0" w:color="auto"/>
            <w:right w:val="none" w:sz="0" w:space="0" w:color="auto"/>
          </w:divBdr>
        </w:div>
      </w:divsChild>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27379769">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36938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7050">
          <w:marLeft w:val="0"/>
          <w:marRight w:val="0"/>
          <w:marTop w:val="0"/>
          <w:marBottom w:val="0"/>
          <w:divBdr>
            <w:top w:val="none" w:sz="0" w:space="0" w:color="auto"/>
            <w:left w:val="none" w:sz="0" w:space="0" w:color="auto"/>
            <w:bottom w:val="none" w:sz="0" w:space="0" w:color="auto"/>
            <w:right w:val="none" w:sz="0" w:space="0" w:color="auto"/>
          </w:divBdr>
        </w:div>
        <w:div w:id="650868371">
          <w:marLeft w:val="0"/>
          <w:marRight w:val="0"/>
          <w:marTop w:val="0"/>
          <w:marBottom w:val="0"/>
          <w:divBdr>
            <w:top w:val="none" w:sz="0" w:space="0" w:color="auto"/>
            <w:left w:val="none" w:sz="0" w:space="0" w:color="auto"/>
            <w:bottom w:val="none" w:sz="0" w:space="0" w:color="auto"/>
            <w:right w:val="none" w:sz="0" w:space="0" w:color="auto"/>
          </w:divBdr>
        </w:div>
        <w:div w:id="508180510">
          <w:marLeft w:val="0"/>
          <w:marRight w:val="0"/>
          <w:marTop w:val="0"/>
          <w:marBottom w:val="0"/>
          <w:divBdr>
            <w:top w:val="none" w:sz="0" w:space="0" w:color="auto"/>
            <w:left w:val="none" w:sz="0" w:space="0" w:color="auto"/>
            <w:bottom w:val="none" w:sz="0" w:space="0" w:color="auto"/>
            <w:right w:val="none" w:sz="0" w:space="0" w:color="auto"/>
          </w:divBdr>
        </w:div>
        <w:div w:id="1839420502">
          <w:marLeft w:val="0"/>
          <w:marRight w:val="0"/>
          <w:marTop w:val="0"/>
          <w:marBottom w:val="0"/>
          <w:divBdr>
            <w:top w:val="none" w:sz="0" w:space="0" w:color="auto"/>
            <w:left w:val="none" w:sz="0" w:space="0" w:color="auto"/>
            <w:bottom w:val="none" w:sz="0" w:space="0" w:color="auto"/>
            <w:right w:val="none" w:sz="0" w:space="0" w:color="auto"/>
          </w:divBdr>
        </w:div>
      </w:divsChild>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44566482">
      <w:bodyDiv w:val="1"/>
      <w:marLeft w:val="0"/>
      <w:marRight w:val="0"/>
      <w:marTop w:val="0"/>
      <w:marBottom w:val="0"/>
      <w:divBdr>
        <w:top w:val="none" w:sz="0" w:space="0" w:color="auto"/>
        <w:left w:val="none" w:sz="0" w:space="0" w:color="auto"/>
        <w:bottom w:val="none" w:sz="0" w:space="0" w:color="auto"/>
        <w:right w:val="none" w:sz="0" w:space="0" w:color="auto"/>
      </w:divBdr>
    </w:div>
    <w:div w:id="559946509">
      <w:bodyDiv w:val="1"/>
      <w:marLeft w:val="0"/>
      <w:marRight w:val="0"/>
      <w:marTop w:val="0"/>
      <w:marBottom w:val="0"/>
      <w:divBdr>
        <w:top w:val="none" w:sz="0" w:space="0" w:color="auto"/>
        <w:left w:val="none" w:sz="0" w:space="0" w:color="auto"/>
        <w:bottom w:val="none" w:sz="0" w:space="0" w:color="auto"/>
        <w:right w:val="none" w:sz="0" w:space="0" w:color="auto"/>
      </w:divBdr>
    </w:div>
    <w:div w:id="568467019">
      <w:bodyDiv w:val="1"/>
      <w:marLeft w:val="0"/>
      <w:marRight w:val="0"/>
      <w:marTop w:val="0"/>
      <w:marBottom w:val="0"/>
      <w:divBdr>
        <w:top w:val="none" w:sz="0" w:space="0" w:color="auto"/>
        <w:left w:val="none" w:sz="0" w:space="0" w:color="auto"/>
        <w:bottom w:val="none" w:sz="0" w:space="0" w:color="auto"/>
        <w:right w:val="none" w:sz="0" w:space="0" w:color="auto"/>
      </w:divBdr>
      <w:divsChild>
        <w:div w:id="1152790304">
          <w:marLeft w:val="0"/>
          <w:marRight w:val="0"/>
          <w:marTop w:val="0"/>
          <w:marBottom w:val="0"/>
          <w:divBdr>
            <w:top w:val="none" w:sz="0" w:space="0" w:color="auto"/>
            <w:left w:val="none" w:sz="0" w:space="0" w:color="auto"/>
            <w:bottom w:val="none" w:sz="0" w:space="0" w:color="auto"/>
            <w:right w:val="none" w:sz="0" w:space="0" w:color="auto"/>
          </w:divBdr>
        </w:div>
        <w:div w:id="2098281033">
          <w:marLeft w:val="0"/>
          <w:marRight w:val="0"/>
          <w:marTop w:val="0"/>
          <w:marBottom w:val="0"/>
          <w:divBdr>
            <w:top w:val="none" w:sz="0" w:space="0" w:color="auto"/>
            <w:left w:val="none" w:sz="0" w:space="0" w:color="auto"/>
            <w:bottom w:val="none" w:sz="0" w:space="0" w:color="auto"/>
            <w:right w:val="none" w:sz="0" w:space="0" w:color="auto"/>
          </w:divBdr>
        </w:div>
      </w:divsChild>
    </w:div>
    <w:div w:id="579557775">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595402902">
      <w:bodyDiv w:val="1"/>
      <w:marLeft w:val="0"/>
      <w:marRight w:val="0"/>
      <w:marTop w:val="0"/>
      <w:marBottom w:val="0"/>
      <w:divBdr>
        <w:top w:val="none" w:sz="0" w:space="0" w:color="auto"/>
        <w:left w:val="none" w:sz="0" w:space="0" w:color="auto"/>
        <w:bottom w:val="none" w:sz="0" w:space="0" w:color="auto"/>
        <w:right w:val="none" w:sz="0" w:space="0" w:color="auto"/>
      </w:divBdr>
      <w:divsChild>
        <w:div w:id="1343699459">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44240097">
      <w:bodyDiv w:val="1"/>
      <w:marLeft w:val="0"/>
      <w:marRight w:val="0"/>
      <w:marTop w:val="0"/>
      <w:marBottom w:val="0"/>
      <w:divBdr>
        <w:top w:val="none" w:sz="0" w:space="0" w:color="auto"/>
        <w:left w:val="none" w:sz="0" w:space="0" w:color="auto"/>
        <w:bottom w:val="none" w:sz="0" w:space="0" w:color="auto"/>
        <w:right w:val="none" w:sz="0" w:space="0" w:color="auto"/>
      </w:divBdr>
      <w:divsChild>
        <w:div w:id="577325362">
          <w:marLeft w:val="0"/>
          <w:marRight w:val="0"/>
          <w:marTop w:val="0"/>
          <w:marBottom w:val="0"/>
          <w:divBdr>
            <w:top w:val="none" w:sz="0" w:space="0" w:color="auto"/>
            <w:left w:val="none" w:sz="0" w:space="0" w:color="auto"/>
            <w:bottom w:val="none" w:sz="0" w:space="0" w:color="auto"/>
            <w:right w:val="none" w:sz="0" w:space="0" w:color="auto"/>
          </w:divBdr>
        </w:div>
      </w:divsChild>
    </w:div>
    <w:div w:id="665745269">
      <w:bodyDiv w:val="1"/>
      <w:marLeft w:val="0"/>
      <w:marRight w:val="0"/>
      <w:marTop w:val="0"/>
      <w:marBottom w:val="0"/>
      <w:divBdr>
        <w:top w:val="none" w:sz="0" w:space="0" w:color="auto"/>
        <w:left w:val="none" w:sz="0" w:space="0" w:color="auto"/>
        <w:bottom w:val="none" w:sz="0" w:space="0" w:color="auto"/>
        <w:right w:val="none" w:sz="0" w:space="0" w:color="auto"/>
      </w:divBdr>
    </w:div>
    <w:div w:id="673724769">
      <w:bodyDiv w:val="1"/>
      <w:marLeft w:val="0"/>
      <w:marRight w:val="0"/>
      <w:marTop w:val="0"/>
      <w:marBottom w:val="0"/>
      <w:divBdr>
        <w:top w:val="none" w:sz="0" w:space="0" w:color="auto"/>
        <w:left w:val="none" w:sz="0" w:space="0" w:color="auto"/>
        <w:bottom w:val="none" w:sz="0" w:space="0" w:color="auto"/>
        <w:right w:val="none" w:sz="0" w:space="0" w:color="auto"/>
      </w:divBdr>
    </w:div>
    <w:div w:id="676426194">
      <w:bodyDiv w:val="1"/>
      <w:marLeft w:val="0"/>
      <w:marRight w:val="0"/>
      <w:marTop w:val="0"/>
      <w:marBottom w:val="0"/>
      <w:divBdr>
        <w:top w:val="none" w:sz="0" w:space="0" w:color="auto"/>
        <w:left w:val="none" w:sz="0" w:space="0" w:color="auto"/>
        <w:bottom w:val="none" w:sz="0" w:space="0" w:color="auto"/>
        <w:right w:val="none" w:sz="0" w:space="0" w:color="auto"/>
      </w:divBdr>
    </w:div>
    <w:div w:id="677778548">
      <w:bodyDiv w:val="1"/>
      <w:marLeft w:val="0"/>
      <w:marRight w:val="0"/>
      <w:marTop w:val="0"/>
      <w:marBottom w:val="0"/>
      <w:divBdr>
        <w:top w:val="none" w:sz="0" w:space="0" w:color="auto"/>
        <w:left w:val="none" w:sz="0" w:space="0" w:color="auto"/>
        <w:bottom w:val="none" w:sz="0" w:space="0" w:color="auto"/>
        <w:right w:val="none" w:sz="0" w:space="0" w:color="auto"/>
      </w:divBdr>
    </w:div>
    <w:div w:id="681667088">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698973247">
      <w:bodyDiv w:val="1"/>
      <w:marLeft w:val="0"/>
      <w:marRight w:val="0"/>
      <w:marTop w:val="0"/>
      <w:marBottom w:val="0"/>
      <w:divBdr>
        <w:top w:val="none" w:sz="0" w:space="0" w:color="auto"/>
        <w:left w:val="none" w:sz="0" w:space="0" w:color="auto"/>
        <w:bottom w:val="none" w:sz="0" w:space="0" w:color="auto"/>
        <w:right w:val="none" w:sz="0" w:space="0" w:color="auto"/>
      </w:divBdr>
    </w:div>
    <w:div w:id="715858955">
      <w:bodyDiv w:val="1"/>
      <w:marLeft w:val="0"/>
      <w:marRight w:val="0"/>
      <w:marTop w:val="0"/>
      <w:marBottom w:val="0"/>
      <w:divBdr>
        <w:top w:val="none" w:sz="0" w:space="0" w:color="auto"/>
        <w:left w:val="none" w:sz="0" w:space="0" w:color="auto"/>
        <w:bottom w:val="none" w:sz="0" w:space="0" w:color="auto"/>
        <w:right w:val="none" w:sz="0" w:space="0" w:color="auto"/>
      </w:divBdr>
    </w:div>
    <w:div w:id="724835846">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51974664">
      <w:bodyDiv w:val="1"/>
      <w:marLeft w:val="0"/>
      <w:marRight w:val="0"/>
      <w:marTop w:val="0"/>
      <w:marBottom w:val="0"/>
      <w:divBdr>
        <w:top w:val="none" w:sz="0" w:space="0" w:color="auto"/>
        <w:left w:val="none" w:sz="0" w:space="0" w:color="auto"/>
        <w:bottom w:val="none" w:sz="0" w:space="0" w:color="auto"/>
        <w:right w:val="none" w:sz="0" w:space="0" w:color="auto"/>
      </w:divBdr>
    </w:div>
    <w:div w:id="759638663">
      <w:bodyDiv w:val="1"/>
      <w:marLeft w:val="0"/>
      <w:marRight w:val="0"/>
      <w:marTop w:val="0"/>
      <w:marBottom w:val="0"/>
      <w:divBdr>
        <w:top w:val="none" w:sz="0" w:space="0" w:color="auto"/>
        <w:left w:val="none" w:sz="0" w:space="0" w:color="auto"/>
        <w:bottom w:val="none" w:sz="0" w:space="0" w:color="auto"/>
        <w:right w:val="none" w:sz="0" w:space="0" w:color="auto"/>
      </w:divBdr>
      <w:divsChild>
        <w:div w:id="2095469106">
          <w:marLeft w:val="0"/>
          <w:marRight w:val="0"/>
          <w:marTop w:val="0"/>
          <w:marBottom w:val="0"/>
          <w:divBdr>
            <w:top w:val="none" w:sz="0" w:space="0" w:color="auto"/>
            <w:left w:val="none" w:sz="0" w:space="0" w:color="auto"/>
            <w:bottom w:val="none" w:sz="0" w:space="0" w:color="auto"/>
            <w:right w:val="none" w:sz="0" w:space="0" w:color="auto"/>
          </w:divBdr>
        </w:div>
        <w:div w:id="1661811325">
          <w:marLeft w:val="0"/>
          <w:marRight w:val="0"/>
          <w:marTop w:val="0"/>
          <w:marBottom w:val="0"/>
          <w:divBdr>
            <w:top w:val="none" w:sz="0" w:space="0" w:color="auto"/>
            <w:left w:val="none" w:sz="0" w:space="0" w:color="auto"/>
            <w:bottom w:val="none" w:sz="0" w:space="0" w:color="auto"/>
            <w:right w:val="none" w:sz="0" w:space="0" w:color="auto"/>
          </w:divBdr>
        </w:div>
        <w:div w:id="1873493554">
          <w:marLeft w:val="0"/>
          <w:marRight w:val="0"/>
          <w:marTop w:val="0"/>
          <w:marBottom w:val="0"/>
          <w:divBdr>
            <w:top w:val="none" w:sz="0" w:space="0" w:color="auto"/>
            <w:left w:val="none" w:sz="0" w:space="0" w:color="auto"/>
            <w:bottom w:val="none" w:sz="0" w:space="0" w:color="auto"/>
            <w:right w:val="none" w:sz="0" w:space="0" w:color="auto"/>
          </w:divBdr>
        </w:div>
        <w:div w:id="678698880">
          <w:marLeft w:val="0"/>
          <w:marRight w:val="0"/>
          <w:marTop w:val="0"/>
          <w:marBottom w:val="0"/>
          <w:divBdr>
            <w:top w:val="none" w:sz="0" w:space="0" w:color="auto"/>
            <w:left w:val="none" w:sz="0" w:space="0" w:color="auto"/>
            <w:bottom w:val="none" w:sz="0" w:space="0" w:color="auto"/>
            <w:right w:val="none" w:sz="0" w:space="0" w:color="auto"/>
          </w:divBdr>
        </w:div>
      </w:divsChild>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779957774">
      <w:bodyDiv w:val="1"/>
      <w:marLeft w:val="0"/>
      <w:marRight w:val="0"/>
      <w:marTop w:val="0"/>
      <w:marBottom w:val="0"/>
      <w:divBdr>
        <w:top w:val="none" w:sz="0" w:space="0" w:color="auto"/>
        <w:left w:val="none" w:sz="0" w:space="0" w:color="auto"/>
        <w:bottom w:val="none" w:sz="0" w:space="0" w:color="auto"/>
        <w:right w:val="none" w:sz="0" w:space="0" w:color="auto"/>
      </w:divBdr>
      <w:divsChild>
        <w:div w:id="1804806435">
          <w:marLeft w:val="0"/>
          <w:marRight w:val="0"/>
          <w:marTop w:val="0"/>
          <w:marBottom w:val="0"/>
          <w:divBdr>
            <w:top w:val="none" w:sz="0" w:space="0" w:color="auto"/>
            <w:left w:val="none" w:sz="0" w:space="0" w:color="auto"/>
            <w:bottom w:val="none" w:sz="0" w:space="0" w:color="auto"/>
            <w:right w:val="none" w:sz="0" w:space="0" w:color="auto"/>
          </w:divBdr>
        </w:div>
      </w:divsChild>
    </w:div>
    <w:div w:id="795759814">
      <w:bodyDiv w:val="1"/>
      <w:marLeft w:val="0"/>
      <w:marRight w:val="0"/>
      <w:marTop w:val="0"/>
      <w:marBottom w:val="0"/>
      <w:divBdr>
        <w:top w:val="none" w:sz="0" w:space="0" w:color="auto"/>
        <w:left w:val="none" w:sz="0" w:space="0" w:color="auto"/>
        <w:bottom w:val="none" w:sz="0" w:space="0" w:color="auto"/>
        <w:right w:val="none" w:sz="0" w:space="0" w:color="auto"/>
      </w:divBdr>
    </w:div>
    <w:div w:id="811368395">
      <w:bodyDiv w:val="1"/>
      <w:marLeft w:val="0"/>
      <w:marRight w:val="0"/>
      <w:marTop w:val="0"/>
      <w:marBottom w:val="0"/>
      <w:divBdr>
        <w:top w:val="none" w:sz="0" w:space="0" w:color="auto"/>
        <w:left w:val="none" w:sz="0" w:space="0" w:color="auto"/>
        <w:bottom w:val="none" w:sz="0" w:space="0" w:color="auto"/>
        <w:right w:val="none" w:sz="0" w:space="0" w:color="auto"/>
      </w:divBdr>
      <w:divsChild>
        <w:div w:id="1897474399">
          <w:marLeft w:val="0"/>
          <w:marRight w:val="0"/>
          <w:marTop w:val="0"/>
          <w:marBottom w:val="0"/>
          <w:divBdr>
            <w:top w:val="none" w:sz="0" w:space="0" w:color="auto"/>
            <w:left w:val="none" w:sz="0" w:space="0" w:color="auto"/>
            <w:bottom w:val="none" w:sz="0" w:space="0" w:color="auto"/>
            <w:right w:val="none" w:sz="0" w:space="0" w:color="auto"/>
          </w:divBdr>
        </w:div>
      </w:divsChild>
    </w:div>
    <w:div w:id="857230837">
      <w:bodyDiv w:val="1"/>
      <w:marLeft w:val="0"/>
      <w:marRight w:val="0"/>
      <w:marTop w:val="0"/>
      <w:marBottom w:val="0"/>
      <w:divBdr>
        <w:top w:val="none" w:sz="0" w:space="0" w:color="auto"/>
        <w:left w:val="none" w:sz="0" w:space="0" w:color="auto"/>
        <w:bottom w:val="none" w:sz="0" w:space="0" w:color="auto"/>
        <w:right w:val="none" w:sz="0" w:space="0" w:color="auto"/>
      </w:divBdr>
    </w:div>
    <w:div w:id="877281822">
      <w:bodyDiv w:val="1"/>
      <w:marLeft w:val="0"/>
      <w:marRight w:val="0"/>
      <w:marTop w:val="0"/>
      <w:marBottom w:val="0"/>
      <w:divBdr>
        <w:top w:val="none" w:sz="0" w:space="0" w:color="auto"/>
        <w:left w:val="none" w:sz="0" w:space="0" w:color="auto"/>
        <w:bottom w:val="none" w:sz="0" w:space="0" w:color="auto"/>
        <w:right w:val="none" w:sz="0" w:space="0" w:color="auto"/>
      </w:divBdr>
      <w:divsChild>
        <w:div w:id="92359667">
          <w:marLeft w:val="0"/>
          <w:marRight w:val="0"/>
          <w:marTop w:val="0"/>
          <w:marBottom w:val="0"/>
          <w:divBdr>
            <w:top w:val="none" w:sz="0" w:space="0" w:color="auto"/>
            <w:left w:val="none" w:sz="0" w:space="0" w:color="auto"/>
            <w:bottom w:val="none" w:sz="0" w:space="0" w:color="auto"/>
            <w:right w:val="none" w:sz="0" w:space="0" w:color="auto"/>
          </w:divBdr>
        </w:div>
        <w:div w:id="1127554033">
          <w:marLeft w:val="0"/>
          <w:marRight w:val="0"/>
          <w:marTop w:val="0"/>
          <w:marBottom w:val="0"/>
          <w:divBdr>
            <w:top w:val="none" w:sz="0" w:space="0" w:color="auto"/>
            <w:left w:val="none" w:sz="0" w:space="0" w:color="auto"/>
            <w:bottom w:val="none" w:sz="0" w:space="0" w:color="auto"/>
            <w:right w:val="none" w:sz="0" w:space="0" w:color="auto"/>
          </w:divBdr>
        </w:div>
        <w:div w:id="2146503579">
          <w:marLeft w:val="0"/>
          <w:marRight w:val="0"/>
          <w:marTop w:val="0"/>
          <w:marBottom w:val="0"/>
          <w:divBdr>
            <w:top w:val="none" w:sz="0" w:space="0" w:color="auto"/>
            <w:left w:val="none" w:sz="0" w:space="0" w:color="auto"/>
            <w:bottom w:val="none" w:sz="0" w:space="0" w:color="auto"/>
            <w:right w:val="none" w:sz="0" w:space="0" w:color="auto"/>
          </w:divBdr>
        </w:div>
        <w:div w:id="935796163">
          <w:marLeft w:val="0"/>
          <w:marRight w:val="0"/>
          <w:marTop w:val="0"/>
          <w:marBottom w:val="0"/>
          <w:divBdr>
            <w:top w:val="none" w:sz="0" w:space="0" w:color="auto"/>
            <w:left w:val="none" w:sz="0" w:space="0" w:color="auto"/>
            <w:bottom w:val="none" w:sz="0" w:space="0" w:color="auto"/>
            <w:right w:val="none" w:sz="0" w:space="0" w:color="auto"/>
          </w:divBdr>
        </w:div>
      </w:divsChild>
    </w:div>
    <w:div w:id="894464844">
      <w:bodyDiv w:val="1"/>
      <w:marLeft w:val="0"/>
      <w:marRight w:val="0"/>
      <w:marTop w:val="0"/>
      <w:marBottom w:val="0"/>
      <w:divBdr>
        <w:top w:val="none" w:sz="0" w:space="0" w:color="auto"/>
        <w:left w:val="none" w:sz="0" w:space="0" w:color="auto"/>
        <w:bottom w:val="none" w:sz="0" w:space="0" w:color="auto"/>
        <w:right w:val="none" w:sz="0" w:space="0" w:color="auto"/>
      </w:divBdr>
    </w:div>
    <w:div w:id="895777517">
      <w:bodyDiv w:val="1"/>
      <w:marLeft w:val="0"/>
      <w:marRight w:val="0"/>
      <w:marTop w:val="0"/>
      <w:marBottom w:val="0"/>
      <w:divBdr>
        <w:top w:val="none" w:sz="0" w:space="0" w:color="auto"/>
        <w:left w:val="none" w:sz="0" w:space="0" w:color="auto"/>
        <w:bottom w:val="none" w:sz="0" w:space="0" w:color="auto"/>
        <w:right w:val="none" w:sz="0" w:space="0" w:color="auto"/>
      </w:divBdr>
    </w:div>
    <w:div w:id="914120843">
      <w:bodyDiv w:val="1"/>
      <w:marLeft w:val="0"/>
      <w:marRight w:val="0"/>
      <w:marTop w:val="0"/>
      <w:marBottom w:val="0"/>
      <w:divBdr>
        <w:top w:val="none" w:sz="0" w:space="0" w:color="auto"/>
        <w:left w:val="none" w:sz="0" w:space="0" w:color="auto"/>
        <w:bottom w:val="none" w:sz="0" w:space="0" w:color="auto"/>
        <w:right w:val="none" w:sz="0" w:space="0" w:color="auto"/>
      </w:divBdr>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28467119">
      <w:bodyDiv w:val="1"/>
      <w:marLeft w:val="0"/>
      <w:marRight w:val="0"/>
      <w:marTop w:val="0"/>
      <w:marBottom w:val="0"/>
      <w:divBdr>
        <w:top w:val="none" w:sz="0" w:space="0" w:color="auto"/>
        <w:left w:val="none" w:sz="0" w:space="0" w:color="auto"/>
        <w:bottom w:val="none" w:sz="0" w:space="0" w:color="auto"/>
        <w:right w:val="none" w:sz="0" w:space="0" w:color="auto"/>
      </w:divBdr>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946690533">
      <w:bodyDiv w:val="1"/>
      <w:marLeft w:val="0"/>
      <w:marRight w:val="0"/>
      <w:marTop w:val="0"/>
      <w:marBottom w:val="0"/>
      <w:divBdr>
        <w:top w:val="none" w:sz="0" w:space="0" w:color="auto"/>
        <w:left w:val="none" w:sz="0" w:space="0" w:color="auto"/>
        <w:bottom w:val="none" w:sz="0" w:space="0" w:color="auto"/>
        <w:right w:val="none" w:sz="0" w:space="0" w:color="auto"/>
      </w:divBdr>
    </w:div>
    <w:div w:id="948702507">
      <w:bodyDiv w:val="1"/>
      <w:marLeft w:val="0"/>
      <w:marRight w:val="0"/>
      <w:marTop w:val="0"/>
      <w:marBottom w:val="0"/>
      <w:divBdr>
        <w:top w:val="none" w:sz="0" w:space="0" w:color="auto"/>
        <w:left w:val="none" w:sz="0" w:space="0" w:color="auto"/>
        <w:bottom w:val="none" w:sz="0" w:space="0" w:color="auto"/>
        <w:right w:val="none" w:sz="0" w:space="0" w:color="auto"/>
      </w:divBdr>
      <w:divsChild>
        <w:div w:id="2131970775">
          <w:marLeft w:val="0"/>
          <w:marRight w:val="0"/>
          <w:marTop w:val="0"/>
          <w:marBottom w:val="0"/>
          <w:divBdr>
            <w:top w:val="none" w:sz="0" w:space="0" w:color="auto"/>
            <w:left w:val="none" w:sz="0" w:space="0" w:color="auto"/>
            <w:bottom w:val="none" w:sz="0" w:space="0" w:color="auto"/>
            <w:right w:val="none" w:sz="0" w:space="0" w:color="auto"/>
          </w:divBdr>
        </w:div>
      </w:divsChild>
    </w:div>
    <w:div w:id="953290942">
      <w:bodyDiv w:val="1"/>
      <w:marLeft w:val="0"/>
      <w:marRight w:val="0"/>
      <w:marTop w:val="0"/>
      <w:marBottom w:val="0"/>
      <w:divBdr>
        <w:top w:val="none" w:sz="0" w:space="0" w:color="auto"/>
        <w:left w:val="none" w:sz="0" w:space="0" w:color="auto"/>
        <w:bottom w:val="none" w:sz="0" w:space="0" w:color="auto"/>
        <w:right w:val="none" w:sz="0" w:space="0" w:color="auto"/>
      </w:divBdr>
      <w:divsChild>
        <w:div w:id="533427300">
          <w:marLeft w:val="0"/>
          <w:marRight w:val="0"/>
          <w:marTop w:val="0"/>
          <w:marBottom w:val="0"/>
          <w:divBdr>
            <w:top w:val="none" w:sz="0" w:space="0" w:color="auto"/>
            <w:left w:val="none" w:sz="0" w:space="0" w:color="auto"/>
            <w:bottom w:val="none" w:sz="0" w:space="0" w:color="auto"/>
            <w:right w:val="none" w:sz="0" w:space="0" w:color="auto"/>
          </w:divBdr>
        </w:div>
      </w:divsChild>
    </w:div>
    <w:div w:id="962423026">
      <w:bodyDiv w:val="1"/>
      <w:marLeft w:val="0"/>
      <w:marRight w:val="0"/>
      <w:marTop w:val="0"/>
      <w:marBottom w:val="0"/>
      <w:divBdr>
        <w:top w:val="none" w:sz="0" w:space="0" w:color="auto"/>
        <w:left w:val="none" w:sz="0" w:space="0" w:color="auto"/>
        <w:bottom w:val="none" w:sz="0" w:space="0" w:color="auto"/>
        <w:right w:val="none" w:sz="0" w:space="0" w:color="auto"/>
      </w:divBdr>
    </w:div>
    <w:div w:id="964122683">
      <w:bodyDiv w:val="1"/>
      <w:marLeft w:val="0"/>
      <w:marRight w:val="0"/>
      <w:marTop w:val="0"/>
      <w:marBottom w:val="0"/>
      <w:divBdr>
        <w:top w:val="none" w:sz="0" w:space="0" w:color="auto"/>
        <w:left w:val="none" w:sz="0" w:space="0" w:color="auto"/>
        <w:bottom w:val="none" w:sz="0" w:space="0" w:color="auto"/>
        <w:right w:val="none" w:sz="0" w:space="0" w:color="auto"/>
      </w:divBdr>
    </w:div>
    <w:div w:id="979655729">
      <w:bodyDiv w:val="1"/>
      <w:marLeft w:val="0"/>
      <w:marRight w:val="0"/>
      <w:marTop w:val="0"/>
      <w:marBottom w:val="0"/>
      <w:divBdr>
        <w:top w:val="none" w:sz="0" w:space="0" w:color="auto"/>
        <w:left w:val="none" w:sz="0" w:space="0" w:color="auto"/>
        <w:bottom w:val="none" w:sz="0" w:space="0" w:color="auto"/>
        <w:right w:val="none" w:sz="0" w:space="0" w:color="auto"/>
      </w:divBdr>
    </w:div>
    <w:div w:id="980573003">
      <w:bodyDiv w:val="1"/>
      <w:marLeft w:val="0"/>
      <w:marRight w:val="0"/>
      <w:marTop w:val="0"/>
      <w:marBottom w:val="0"/>
      <w:divBdr>
        <w:top w:val="none" w:sz="0" w:space="0" w:color="auto"/>
        <w:left w:val="none" w:sz="0" w:space="0" w:color="auto"/>
        <w:bottom w:val="none" w:sz="0" w:space="0" w:color="auto"/>
        <w:right w:val="none" w:sz="0" w:space="0" w:color="auto"/>
      </w:divBdr>
      <w:divsChild>
        <w:div w:id="1000230068">
          <w:marLeft w:val="0"/>
          <w:marRight w:val="0"/>
          <w:marTop w:val="0"/>
          <w:marBottom w:val="0"/>
          <w:divBdr>
            <w:top w:val="none" w:sz="0" w:space="0" w:color="auto"/>
            <w:left w:val="none" w:sz="0" w:space="0" w:color="auto"/>
            <w:bottom w:val="none" w:sz="0" w:space="0" w:color="auto"/>
            <w:right w:val="none" w:sz="0" w:space="0" w:color="auto"/>
          </w:divBdr>
        </w:div>
      </w:divsChild>
    </w:div>
    <w:div w:id="983318073">
      <w:bodyDiv w:val="1"/>
      <w:marLeft w:val="0"/>
      <w:marRight w:val="0"/>
      <w:marTop w:val="0"/>
      <w:marBottom w:val="0"/>
      <w:divBdr>
        <w:top w:val="none" w:sz="0" w:space="0" w:color="auto"/>
        <w:left w:val="none" w:sz="0" w:space="0" w:color="auto"/>
        <w:bottom w:val="none" w:sz="0" w:space="0" w:color="auto"/>
        <w:right w:val="none" w:sz="0" w:space="0" w:color="auto"/>
      </w:divBdr>
    </w:div>
    <w:div w:id="996809393">
      <w:bodyDiv w:val="1"/>
      <w:marLeft w:val="0"/>
      <w:marRight w:val="0"/>
      <w:marTop w:val="0"/>
      <w:marBottom w:val="0"/>
      <w:divBdr>
        <w:top w:val="none" w:sz="0" w:space="0" w:color="auto"/>
        <w:left w:val="none" w:sz="0" w:space="0" w:color="auto"/>
        <w:bottom w:val="none" w:sz="0" w:space="0" w:color="auto"/>
        <w:right w:val="none" w:sz="0" w:space="0" w:color="auto"/>
      </w:divBdr>
    </w:div>
    <w:div w:id="1008556482">
      <w:bodyDiv w:val="1"/>
      <w:marLeft w:val="0"/>
      <w:marRight w:val="0"/>
      <w:marTop w:val="0"/>
      <w:marBottom w:val="0"/>
      <w:divBdr>
        <w:top w:val="none" w:sz="0" w:space="0" w:color="auto"/>
        <w:left w:val="none" w:sz="0" w:space="0" w:color="auto"/>
        <w:bottom w:val="none" w:sz="0" w:space="0" w:color="auto"/>
        <w:right w:val="none" w:sz="0" w:space="0" w:color="auto"/>
      </w:divBdr>
    </w:div>
    <w:div w:id="1009259154">
      <w:bodyDiv w:val="1"/>
      <w:marLeft w:val="0"/>
      <w:marRight w:val="0"/>
      <w:marTop w:val="0"/>
      <w:marBottom w:val="0"/>
      <w:divBdr>
        <w:top w:val="none" w:sz="0" w:space="0" w:color="auto"/>
        <w:left w:val="none" w:sz="0" w:space="0" w:color="auto"/>
        <w:bottom w:val="none" w:sz="0" w:space="0" w:color="auto"/>
        <w:right w:val="none" w:sz="0" w:space="0" w:color="auto"/>
      </w:divBdr>
    </w:div>
    <w:div w:id="1018658548">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37661273">
      <w:bodyDiv w:val="1"/>
      <w:marLeft w:val="0"/>
      <w:marRight w:val="0"/>
      <w:marTop w:val="0"/>
      <w:marBottom w:val="0"/>
      <w:divBdr>
        <w:top w:val="none" w:sz="0" w:space="0" w:color="auto"/>
        <w:left w:val="none" w:sz="0" w:space="0" w:color="auto"/>
        <w:bottom w:val="none" w:sz="0" w:space="0" w:color="auto"/>
        <w:right w:val="none" w:sz="0" w:space="0" w:color="auto"/>
      </w:divBdr>
    </w:div>
    <w:div w:id="1068722024">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07772312">
      <w:bodyDiv w:val="1"/>
      <w:marLeft w:val="0"/>
      <w:marRight w:val="0"/>
      <w:marTop w:val="0"/>
      <w:marBottom w:val="0"/>
      <w:divBdr>
        <w:top w:val="none" w:sz="0" w:space="0" w:color="auto"/>
        <w:left w:val="none" w:sz="0" w:space="0" w:color="auto"/>
        <w:bottom w:val="none" w:sz="0" w:space="0" w:color="auto"/>
        <w:right w:val="none" w:sz="0" w:space="0" w:color="auto"/>
      </w:divBdr>
    </w:div>
    <w:div w:id="1128281234">
      <w:bodyDiv w:val="1"/>
      <w:marLeft w:val="0"/>
      <w:marRight w:val="0"/>
      <w:marTop w:val="0"/>
      <w:marBottom w:val="0"/>
      <w:divBdr>
        <w:top w:val="none" w:sz="0" w:space="0" w:color="auto"/>
        <w:left w:val="none" w:sz="0" w:space="0" w:color="auto"/>
        <w:bottom w:val="none" w:sz="0" w:space="0" w:color="auto"/>
        <w:right w:val="none" w:sz="0" w:space="0" w:color="auto"/>
      </w:divBdr>
    </w:div>
    <w:div w:id="1136798515">
      <w:bodyDiv w:val="1"/>
      <w:marLeft w:val="0"/>
      <w:marRight w:val="0"/>
      <w:marTop w:val="0"/>
      <w:marBottom w:val="0"/>
      <w:divBdr>
        <w:top w:val="none" w:sz="0" w:space="0" w:color="auto"/>
        <w:left w:val="none" w:sz="0" w:space="0" w:color="auto"/>
        <w:bottom w:val="none" w:sz="0" w:space="0" w:color="auto"/>
        <w:right w:val="none" w:sz="0" w:space="0" w:color="auto"/>
      </w:divBdr>
      <w:divsChild>
        <w:div w:id="563443992">
          <w:marLeft w:val="0"/>
          <w:marRight w:val="0"/>
          <w:marTop w:val="0"/>
          <w:marBottom w:val="0"/>
          <w:divBdr>
            <w:top w:val="none" w:sz="0" w:space="0" w:color="auto"/>
            <w:left w:val="none" w:sz="0" w:space="0" w:color="auto"/>
            <w:bottom w:val="none" w:sz="0" w:space="0" w:color="auto"/>
            <w:right w:val="none" w:sz="0" w:space="0" w:color="auto"/>
          </w:divBdr>
        </w:div>
      </w:divsChild>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178613573">
      <w:bodyDiv w:val="1"/>
      <w:marLeft w:val="0"/>
      <w:marRight w:val="0"/>
      <w:marTop w:val="0"/>
      <w:marBottom w:val="0"/>
      <w:divBdr>
        <w:top w:val="none" w:sz="0" w:space="0" w:color="auto"/>
        <w:left w:val="none" w:sz="0" w:space="0" w:color="auto"/>
        <w:bottom w:val="none" w:sz="0" w:space="0" w:color="auto"/>
        <w:right w:val="none" w:sz="0" w:space="0" w:color="auto"/>
      </w:divBdr>
    </w:div>
    <w:div w:id="1193616236">
      <w:bodyDiv w:val="1"/>
      <w:marLeft w:val="0"/>
      <w:marRight w:val="0"/>
      <w:marTop w:val="0"/>
      <w:marBottom w:val="0"/>
      <w:divBdr>
        <w:top w:val="none" w:sz="0" w:space="0" w:color="auto"/>
        <w:left w:val="none" w:sz="0" w:space="0" w:color="auto"/>
        <w:bottom w:val="none" w:sz="0" w:space="0" w:color="auto"/>
        <w:right w:val="none" w:sz="0" w:space="0" w:color="auto"/>
      </w:divBdr>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288662896">
      <w:bodyDiv w:val="1"/>
      <w:marLeft w:val="0"/>
      <w:marRight w:val="0"/>
      <w:marTop w:val="0"/>
      <w:marBottom w:val="0"/>
      <w:divBdr>
        <w:top w:val="none" w:sz="0" w:space="0" w:color="auto"/>
        <w:left w:val="none" w:sz="0" w:space="0" w:color="auto"/>
        <w:bottom w:val="none" w:sz="0" w:space="0" w:color="auto"/>
        <w:right w:val="none" w:sz="0" w:space="0" w:color="auto"/>
      </w:divBdr>
      <w:divsChild>
        <w:div w:id="220211558">
          <w:marLeft w:val="0"/>
          <w:marRight w:val="0"/>
          <w:marTop w:val="0"/>
          <w:marBottom w:val="0"/>
          <w:divBdr>
            <w:top w:val="none" w:sz="0" w:space="0" w:color="auto"/>
            <w:left w:val="none" w:sz="0" w:space="0" w:color="auto"/>
            <w:bottom w:val="none" w:sz="0" w:space="0" w:color="auto"/>
            <w:right w:val="none" w:sz="0" w:space="0" w:color="auto"/>
          </w:divBdr>
        </w:div>
      </w:divsChild>
    </w:div>
    <w:div w:id="1303534486">
      <w:bodyDiv w:val="1"/>
      <w:marLeft w:val="0"/>
      <w:marRight w:val="0"/>
      <w:marTop w:val="0"/>
      <w:marBottom w:val="0"/>
      <w:divBdr>
        <w:top w:val="none" w:sz="0" w:space="0" w:color="auto"/>
        <w:left w:val="none" w:sz="0" w:space="0" w:color="auto"/>
        <w:bottom w:val="none" w:sz="0" w:space="0" w:color="auto"/>
        <w:right w:val="none" w:sz="0" w:space="0" w:color="auto"/>
      </w:divBdr>
      <w:divsChild>
        <w:div w:id="1349256728">
          <w:marLeft w:val="0"/>
          <w:marRight w:val="0"/>
          <w:marTop w:val="0"/>
          <w:marBottom w:val="0"/>
          <w:divBdr>
            <w:top w:val="none" w:sz="0" w:space="0" w:color="auto"/>
            <w:left w:val="none" w:sz="0" w:space="0" w:color="auto"/>
            <w:bottom w:val="none" w:sz="0" w:space="0" w:color="auto"/>
            <w:right w:val="none" w:sz="0" w:space="0" w:color="auto"/>
          </w:divBdr>
        </w:div>
        <w:div w:id="1442412271">
          <w:marLeft w:val="0"/>
          <w:marRight w:val="0"/>
          <w:marTop w:val="0"/>
          <w:marBottom w:val="0"/>
          <w:divBdr>
            <w:top w:val="none" w:sz="0" w:space="0" w:color="auto"/>
            <w:left w:val="none" w:sz="0" w:space="0" w:color="auto"/>
            <w:bottom w:val="none" w:sz="0" w:space="0" w:color="auto"/>
            <w:right w:val="none" w:sz="0" w:space="0" w:color="auto"/>
          </w:divBdr>
        </w:div>
        <w:div w:id="1776703905">
          <w:marLeft w:val="0"/>
          <w:marRight w:val="0"/>
          <w:marTop w:val="0"/>
          <w:marBottom w:val="0"/>
          <w:divBdr>
            <w:top w:val="none" w:sz="0" w:space="0" w:color="auto"/>
            <w:left w:val="none" w:sz="0" w:space="0" w:color="auto"/>
            <w:bottom w:val="none" w:sz="0" w:space="0" w:color="auto"/>
            <w:right w:val="none" w:sz="0" w:space="0" w:color="auto"/>
          </w:divBdr>
        </w:div>
        <w:div w:id="115023763">
          <w:marLeft w:val="0"/>
          <w:marRight w:val="0"/>
          <w:marTop w:val="0"/>
          <w:marBottom w:val="0"/>
          <w:divBdr>
            <w:top w:val="none" w:sz="0" w:space="0" w:color="auto"/>
            <w:left w:val="none" w:sz="0" w:space="0" w:color="auto"/>
            <w:bottom w:val="none" w:sz="0" w:space="0" w:color="auto"/>
            <w:right w:val="none" w:sz="0" w:space="0" w:color="auto"/>
          </w:divBdr>
        </w:div>
      </w:divsChild>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sChild>
        <w:div w:id="1268344851">
          <w:marLeft w:val="0"/>
          <w:marRight w:val="0"/>
          <w:marTop w:val="0"/>
          <w:marBottom w:val="0"/>
          <w:divBdr>
            <w:top w:val="none" w:sz="0" w:space="0" w:color="auto"/>
            <w:left w:val="none" w:sz="0" w:space="0" w:color="auto"/>
            <w:bottom w:val="none" w:sz="0" w:space="0" w:color="auto"/>
            <w:right w:val="none" w:sz="0" w:space="0" w:color="auto"/>
          </w:divBdr>
        </w:div>
      </w:divsChild>
    </w:div>
    <w:div w:id="1344476339">
      <w:bodyDiv w:val="1"/>
      <w:marLeft w:val="0"/>
      <w:marRight w:val="0"/>
      <w:marTop w:val="0"/>
      <w:marBottom w:val="0"/>
      <w:divBdr>
        <w:top w:val="none" w:sz="0" w:space="0" w:color="auto"/>
        <w:left w:val="none" w:sz="0" w:space="0" w:color="auto"/>
        <w:bottom w:val="none" w:sz="0" w:space="0" w:color="auto"/>
        <w:right w:val="none" w:sz="0" w:space="0" w:color="auto"/>
      </w:divBdr>
    </w:div>
    <w:div w:id="1346790030">
      <w:bodyDiv w:val="1"/>
      <w:marLeft w:val="0"/>
      <w:marRight w:val="0"/>
      <w:marTop w:val="0"/>
      <w:marBottom w:val="0"/>
      <w:divBdr>
        <w:top w:val="none" w:sz="0" w:space="0" w:color="auto"/>
        <w:left w:val="none" w:sz="0" w:space="0" w:color="auto"/>
        <w:bottom w:val="none" w:sz="0" w:space="0" w:color="auto"/>
        <w:right w:val="none" w:sz="0" w:space="0" w:color="auto"/>
      </w:divBdr>
      <w:divsChild>
        <w:div w:id="1329404429">
          <w:marLeft w:val="0"/>
          <w:marRight w:val="0"/>
          <w:marTop w:val="0"/>
          <w:marBottom w:val="0"/>
          <w:divBdr>
            <w:top w:val="none" w:sz="0" w:space="0" w:color="auto"/>
            <w:left w:val="none" w:sz="0" w:space="0" w:color="auto"/>
            <w:bottom w:val="none" w:sz="0" w:space="0" w:color="auto"/>
            <w:right w:val="none" w:sz="0" w:space="0" w:color="auto"/>
          </w:divBdr>
        </w:div>
        <w:div w:id="9719446">
          <w:marLeft w:val="0"/>
          <w:marRight w:val="0"/>
          <w:marTop w:val="0"/>
          <w:marBottom w:val="0"/>
          <w:divBdr>
            <w:top w:val="none" w:sz="0" w:space="0" w:color="auto"/>
            <w:left w:val="none" w:sz="0" w:space="0" w:color="auto"/>
            <w:bottom w:val="none" w:sz="0" w:space="0" w:color="auto"/>
            <w:right w:val="none" w:sz="0" w:space="0" w:color="auto"/>
          </w:divBdr>
        </w:div>
        <w:div w:id="2076584265">
          <w:marLeft w:val="0"/>
          <w:marRight w:val="0"/>
          <w:marTop w:val="0"/>
          <w:marBottom w:val="0"/>
          <w:divBdr>
            <w:top w:val="none" w:sz="0" w:space="0" w:color="auto"/>
            <w:left w:val="none" w:sz="0" w:space="0" w:color="auto"/>
            <w:bottom w:val="none" w:sz="0" w:space="0" w:color="auto"/>
            <w:right w:val="none" w:sz="0" w:space="0" w:color="auto"/>
          </w:divBdr>
        </w:div>
        <w:div w:id="2026204718">
          <w:marLeft w:val="0"/>
          <w:marRight w:val="0"/>
          <w:marTop w:val="0"/>
          <w:marBottom w:val="0"/>
          <w:divBdr>
            <w:top w:val="none" w:sz="0" w:space="0" w:color="auto"/>
            <w:left w:val="none" w:sz="0" w:space="0" w:color="auto"/>
            <w:bottom w:val="none" w:sz="0" w:space="0" w:color="auto"/>
            <w:right w:val="none" w:sz="0" w:space="0" w:color="auto"/>
          </w:divBdr>
        </w:div>
      </w:divsChild>
    </w:div>
    <w:div w:id="1348799030">
      <w:bodyDiv w:val="1"/>
      <w:marLeft w:val="0"/>
      <w:marRight w:val="0"/>
      <w:marTop w:val="0"/>
      <w:marBottom w:val="0"/>
      <w:divBdr>
        <w:top w:val="none" w:sz="0" w:space="0" w:color="auto"/>
        <w:left w:val="none" w:sz="0" w:space="0" w:color="auto"/>
        <w:bottom w:val="none" w:sz="0" w:space="0" w:color="auto"/>
        <w:right w:val="none" w:sz="0" w:space="0" w:color="auto"/>
      </w:divBdr>
    </w:div>
    <w:div w:id="1361393834">
      <w:bodyDiv w:val="1"/>
      <w:marLeft w:val="0"/>
      <w:marRight w:val="0"/>
      <w:marTop w:val="0"/>
      <w:marBottom w:val="0"/>
      <w:divBdr>
        <w:top w:val="none" w:sz="0" w:space="0" w:color="auto"/>
        <w:left w:val="none" w:sz="0" w:space="0" w:color="auto"/>
        <w:bottom w:val="none" w:sz="0" w:space="0" w:color="auto"/>
        <w:right w:val="none" w:sz="0" w:space="0" w:color="auto"/>
      </w:divBdr>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392773227">
      <w:bodyDiv w:val="1"/>
      <w:marLeft w:val="0"/>
      <w:marRight w:val="0"/>
      <w:marTop w:val="0"/>
      <w:marBottom w:val="0"/>
      <w:divBdr>
        <w:top w:val="none" w:sz="0" w:space="0" w:color="auto"/>
        <w:left w:val="none" w:sz="0" w:space="0" w:color="auto"/>
        <w:bottom w:val="none" w:sz="0" w:space="0" w:color="auto"/>
        <w:right w:val="none" w:sz="0" w:space="0" w:color="auto"/>
      </w:divBdr>
      <w:divsChild>
        <w:div w:id="613950891">
          <w:marLeft w:val="0"/>
          <w:marRight w:val="0"/>
          <w:marTop w:val="0"/>
          <w:marBottom w:val="0"/>
          <w:divBdr>
            <w:top w:val="none" w:sz="0" w:space="0" w:color="auto"/>
            <w:left w:val="none" w:sz="0" w:space="0" w:color="auto"/>
            <w:bottom w:val="none" w:sz="0" w:space="0" w:color="auto"/>
            <w:right w:val="none" w:sz="0" w:space="0" w:color="auto"/>
          </w:divBdr>
        </w:div>
        <w:div w:id="421217587">
          <w:marLeft w:val="0"/>
          <w:marRight w:val="0"/>
          <w:marTop w:val="0"/>
          <w:marBottom w:val="0"/>
          <w:divBdr>
            <w:top w:val="none" w:sz="0" w:space="0" w:color="auto"/>
            <w:left w:val="none" w:sz="0" w:space="0" w:color="auto"/>
            <w:bottom w:val="none" w:sz="0" w:space="0" w:color="auto"/>
            <w:right w:val="none" w:sz="0" w:space="0" w:color="auto"/>
          </w:divBdr>
        </w:div>
      </w:divsChild>
    </w:div>
    <w:div w:id="1398941205">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456371080">
      <w:bodyDiv w:val="1"/>
      <w:marLeft w:val="0"/>
      <w:marRight w:val="0"/>
      <w:marTop w:val="0"/>
      <w:marBottom w:val="0"/>
      <w:divBdr>
        <w:top w:val="none" w:sz="0" w:space="0" w:color="auto"/>
        <w:left w:val="none" w:sz="0" w:space="0" w:color="auto"/>
        <w:bottom w:val="none" w:sz="0" w:space="0" w:color="auto"/>
        <w:right w:val="none" w:sz="0" w:space="0" w:color="auto"/>
      </w:divBdr>
    </w:div>
    <w:div w:id="1456678029">
      <w:bodyDiv w:val="1"/>
      <w:marLeft w:val="0"/>
      <w:marRight w:val="0"/>
      <w:marTop w:val="0"/>
      <w:marBottom w:val="0"/>
      <w:divBdr>
        <w:top w:val="none" w:sz="0" w:space="0" w:color="auto"/>
        <w:left w:val="none" w:sz="0" w:space="0" w:color="auto"/>
        <w:bottom w:val="none" w:sz="0" w:space="0" w:color="auto"/>
        <w:right w:val="none" w:sz="0" w:space="0" w:color="auto"/>
      </w:divBdr>
      <w:divsChild>
        <w:div w:id="1723168715">
          <w:marLeft w:val="0"/>
          <w:marRight w:val="0"/>
          <w:marTop w:val="0"/>
          <w:marBottom w:val="0"/>
          <w:divBdr>
            <w:top w:val="none" w:sz="0" w:space="0" w:color="auto"/>
            <w:left w:val="none" w:sz="0" w:space="0" w:color="auto"/>
            <w:bottom w:val="none" w:sz="0" w:space="0" w:color="auto"/>
            <w:right w:val="none" w:sz="0" w:space="0" w:color="auto"/>
          </w:divBdr>
        </w:div>
      </w:divsChild>
    </w:div>
    <w:div w:id="1488865118">
      <w:bodyDiv w:val="1"/>
      <w:marLeft w:val="0"/>
      <w:marRight w:val="0"/>
      <w:marTop w:val="0"/>
      <w:marBottom w:val="0"/>
      <w:divBdr>
        <w:top w:val="none" w:sz="0" w:space="0" w:color="auto"/>
        <w:left w:val="none" w:sz="0" w:space="0" w:color="auto"/>
        <w:bottom w:val="none" w:sz="0" w:space="0" w:color="auto"/>
        <w:right w:val="none" w:sz="0" w:space="0" w:color="auto"/>
      </w:divBdr>
    </w:div>
    <w:div w:id="1501042287">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62279">
      <w:bodyDiv w:val="1"/>
      <w:marLeft w:val="0"/>
      <w:marRight w:val="0"/>
      <w:marTop w:val="0"/>
      <w:marBottom w:val="0"/>
      <w:divBdr>
        <w:top w:val="none" w:sz="0" w:space="0" w:color="auto"/>
        <w:left w:val="none" w:sz="0" w:space="0" w:color="auto"/>
        <w:bottom w:val="none" w:sz="0" w:space="0" w:color="auto"/>
        <w:right w:val="none" w:sz="0" w:space="0" w:color="auto"/>
      </w:divBdr>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4046472">
      <w:bodyDiv w:val="1"/>
      <w:marLeft w:val="0"/>
      <w:marRight w:val="0"/>
      <w:marTop w:val="0"/>
      <w:marBottom w:val="0"/>
      <w:divBdr>
        <w:top w:val="none" w:sz="0" w:space="0" w:color="auto"/>
        <w:left w:val="none" w:sz="0" w:space="0" w:color="auto"/>
        <w:bottom w:val="none" w:sz="0" w:space="0" w:color="auto"/>
        <w:right w:val="none" w:sz="0" w:space="0" w:color="auto"/>
      </w:divBdr>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11887644">
      <w:bodyDiv w:val="1"/>
      <w:marLeft w:val="0"/>
      <w:marRight w:val="0"/>
      <w:marTop w:val="0"/>
      <w:marBottom w:val="0"/>
      <w:divBdr>
        <w:top w:val="none" w:sz="0" w:space="0" w:color="auto"/>
        <w:left w:val="none" w:sz="0" w:space="0" w:color="auto"/>
        <w:bottom w:val="none" w:sz="0" w:space="0" w:color="auto"/>
        <w:right w:val="none" w:sz="0" w:space="0" w:color="auto"/>
      </w:divBdr>
      <w:divsChild>
        <w:div w:id="1859346538">
          <w:marLeft w:val="0"/>
          <w:marRight w:val="0"/>
          <w:marTop w:val="0"/>
          <w:marBottom w:val="0"/>
          <w:divBdr>
            <w:top w:val="none" w:sz="0" w:space="0" w:color="auto"/>
            <w:left w:val="none" w:sz="0" w:space="0" w:color="auto"/>
            <w:bottom w:val="none" w:sz="0" w:space="0" w:color="auto"/>
            <w:right w:val="none" w:sz="0" w:space="0" w:color="auto"/>
          </w:divBdr>
        </w:div>
      </w:divsChild>
    </w:div>
    <w:div w:id="161208156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29821330">
      <w:bodyDiv w:val="1"/>
      <w:marLeft w:val="0"/>
      <w:marRight w:val="0"/>
      <w:marTop w:val="0"/>
      <w:marBottom w:val="0"/>
      <w:divBdr>
        <w:top w:val="none" w:sz="0" w:space="0" w:color="auto"/>
        <w:left w:val="none" w:sz="0" w:space="0" w:color="auto"/>
        <w:bottom w:val="none" w:sz="0" w:space="0" w:color="auto"/>
        <w:right w:val="none" w:sz="0" w:space="0" w:color="auto"/>
      </w:divBdr>
    </w:div>
    <w:div w:id="1661040058">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77343914">
      <w:bodyDiv w:val="1"/>
      <w:marLeft w:val="0"/>
      <w:marRight w:val="0"/>
      <w:marTop w:val="0"/>
      <w:marBottom w:val="0"/>
      <w:divBdr>
        <w:top w:val="none" w:sz="0" w:space="0" w:color="auto"/>
        <w:left w:val="none" w:sz="0" w:space="0" w:color="auto"/>
        <w:bottom w:val="none" w:sz="0" w:space="0" w:color="auto"/>
        <w:right w:val="none" w:sz="0" w:space="0" w:color="auto"/>
      </w:divBdr>
    </w:div>
    <w:div w:id="1684938168">
      <w:bodyDiv w:val="1"/>
      <w:marLeft w:val="0"/>
      <w:marRight w:val="0"/>
      <w:marTop w:val="0"/>
      <w:marBottom w:val="0"/>
      <w:divBdr>
        <w:top w:val="none" w:sz="0" w:space="0" w:color="auto"/>
        <w:left w:val="none" w:sz="0" w:space="0" w:color="auto"/>
        <w:bottom w:val="none" w:sz="0" w:space="0" w:color="auto"/>
        <w:right w:val="none" w:sz="0" w:space="0" w:color="auto"/>
      </w:divBdr>
    </w:div>
    <w:div w:id="1688867272">
      <w:bodyDiv w:val="1"/>
      <w:marLeft w:val="0"/>
      <w:marRight w:val="0"/>
      <w:marTop w:val="0"/>
      <w:marBottom w:val="0"/>
      <w:divBdr>
        <w:top w:val="none" w:sz="0" w:space="0" w:color="auto"/>
        <w:left w:val="none" w:sz="0" w:space="0" w:color="auto"/>
        <w:bottom w:val="none" w:sz="0" w:space="0" w:color="auto"/>
        <w:right w:val="none" w:sz="0" w:space="0" w:color="auto"/>
      </w:divBdr>
      <w:divsChild>
        <w:div w:id="1739471063">
          <w:marLeft w:val="0"/>
          <w:marRight w:val="0"/>
          <w:marTop w:val="0"/>
          <w:marBottom w:val="0"/>
          <w:divBdr>
            <w:top w:val="none" w:sz="0" w:space="0" w:color="auto"/>
            <w:left w:val="none" w:sz="0" w:space="0" w:color="auto"/>
            <w:bottom w:val="none" w:sz="0" w:space="0" w:color="auto"/>
            <w:right w:val="none" w:sz="0" w:space="0" w:color="auto"/>
          </w:divBdr>
        </w:div>
        <w:div w:id="463931464">
          <w:marLeft w:val="0"/>
          <w:marRight w:val="0"/>
          <w:marTop w:val="0"/>
          <w:marBottom w:val="0"/>
          <w:divBdr>
            <w:top w:val="none" w:sz="0" w:space="0" w:color="auto"/>
            <w:left w:val="none" w:sz="0" w:space="0" w:color="auto"/>
            <w:bottom w:val="none" w:sz="0" w:space="0" w:color="auto"/>
            <w:right w:val="none" w:sz="0" w:space="0" w:color="auto"/>
          </w:divBdr>
        </w:div>
        <w:div w:id="1233000430">
          <w:marLeft w:val="0"/>
          <w:marRight w:val="0"/>
          <w:marTop w:val="0"/>
          <w:marBottom w:val="0"/>
          <w:divBdr>
            <w:top w:val="none" w:sz="0" w:space="0" w:color="auto"/>
            <w:left w:val="none" w:sz="0" w:space="0" w:color="auto"/>
            <w:bottom w:val="none" w:sz="0" w:space="0" w:color="auto"/>
            <w:right w:val="none" w:sz="0" w:space="0" w:color="auto"/>
          </w:divBdr>
        </w:div>
        <w:div w:id="329794446">
          <w:marLeft w:val="0"/>
          <w:marRight w:val="0"/>
          <w:marTop w:val="0"/>
          <w:marBottom w:val="0"/>
          <w:divBdr>
            <w:top w:val="none" w:sz="0" w:space="0" w:color="auto"/>
            <w:left w:val="none" w:sz="0" w:space="0" w:color="auto"/>
            <w:bottom w:val="none" w:sz="0" w:space="0" w:color="auto"/>
            <w:right w:val="none" w:sz="0" w:space="0" w:color="auto"/>
          </w:divBdr>
        </w:div>
      </w:divsChild>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692368216">
      <w:bodyDiv w:val="1"/>
      <w:marLeft w:val="0"/>
      <w:marRight w:val="0"/>
      <w:marTop w:val="0"/>
      <w:marBottom w:val="0"/>
      <w:divBdr>
        <w:top w:val="none" w:sz="0" w:space="0" w:color="auto"/>
        <w:left w:val="none" w:sz="0" w:space="0" w:color="auto"/>
        <w:bottom w:val="none" w:sz="0" w:space="0" w:color="auto"/>
        <w:right w:val="none" w:sz="0" w:space="0" w:color="auto"/>
      </w:divBdr>
      <w:divsChild>
        <w:div w:id="832335692">
          <w:marLeft w:val="0"/>
          <w:marRight w:val="0"/>
          <w:marTop w:val="0"/>
          <w:marBottom w:val="0"/>
          <w:divBdr>
            <w:top w:val="none" w:sz="0" w:space="0" w:color="auto"/>
            <w:left w:val="none" w:sz="0" w:space="0" w:color="auto"/>
            <w:bottom w:val="none" w:sz="0" w:space="0" w:color="auto"/>
            <w:right w:val="none" w:sz="0" w:space="0" w:color="auto"/>
          </w:divBdr>
        </w:div>
      </w:divsChild>
    </w:div>
    <w:div w:id="1715350109">
      <w:bodyDiv w:val="1"/>
      <w:marLeft w:val="0"/>
      <w:marRight w:val="0"/>
      <w:marTop w:val="0"/>
      <w:marBottom w:val="0"/>
      <w:divBdr>
        <w:top w:val="none" w:sz="0" w:space="0" w:color="auto"/>
        <w:left w:val="none" w:sz="0" w:space="0" w:color="auto"/>
        <w:bottom w:val="none" w:sz="0" w:space="0" w:color="auto"/>
        <w:right w:val="none" w:sz="0" w:space="0" w:color="auto"/>
      </w:divBdr>
      <w:divsChild>
        <w:div w:id="1822043081">
          <w:marLeft w:val="0"/>
          <w:marRight w:val="0"/>
          <w:marTop w:val="0"/>
          <w:marBottom w:val="0"/>
          <w:divBdr>
            <w:top w:val="none" w:sz="0" w:space="0" w:color="auto"/>
            <w:left w:val="none" w:sz="0" w:space="0" w:color="auto"/>
            <w:bottom w:val="none" w:sz="0" w:space="0" w:color="auto"/>
            <w:right w:val="none" w:sz="0" w:space="0" w:color="auto"/>
          </w:divBdr>
        </w:div>
        <w:div w:id="1181819399">
          <w:marLeft w:val="0"/>
          <w:marRight w:val="0"/>
          <w:marTop w:val="0"/>
          <w:marBottom w:val="0"/>
          <w:divBdr>
            <w:top w:val="none" w:sz="0" w:space="0" w:color="auto"/>
            <w:left w:val="none" w:sz="0" w:space="0" w:color="auto"/>
            <w:bottom w:val="none" w:sz="0" w:space="0" w:color="auto"/>
            <w:right w:val="none" w:sz="0" w:space="0" w:color="auto"/>
          </w:divBdr>
        </w:div>
        <w:div w:id="1851292265">
          <w:marLeft w:val="0"/>
          <w:marRight w:val="0"/>
          <w:marTop w:val="0"/>
          <w:marBottom w:val="0"/>
          <w:divBdr>
            <w:top w:val="none" w:sz="0" w:space="0" w:color="auto"/>
            <w:left w:val="none" w:sz="0" w:space="0" w:color="auto"/>
            <w:bottom w:val="none" w:sz="0" w:space="0" w:color="auto"/>
            <w:right w:val="none" w:sz="0" w:space="0" w:color="auto"/>
          </w:divBdr>
        </w:div>
        <w:div w:id="681904798">
          <w:marLeft w:val="0"/>
          <w:marRight w:val="0"/>
          <w:marTop w:val="0"/>
          <w:marBottom w:val="0"/>
          <w:divBdr>
            <w:top w:val="none" w:sz="0" w:space="0" w:color="auto"/>
            <w:left w:val="none" w:sz="0" w:space="0" w:color="auto"/>
            <w:bottom w:val="none" w:sz="0" w:space="0" w:color="auto"/>
            <w:right w:val="none" w:sz="0" w:space="0" w:color="auto"/>
          </w:divBdr>
        </w:div>
      </w:divsChild>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728843870">
      <w:bodyDiv w:val="1"/>
      <w:marLeft w:val="0"/>
      <w:marRight w:val="0"/>
      <w:marTop w:val="0"/>
      <w:marBottom w:val="0"/>
      <w:divBdr>
        <w:top w:val="none" w:sz="0" w:space="0" w:color="auto"/>
        <w:left w:val="none" w:sz="0" w:space="0" w:color="auto"/>
        <w:bottom w:val="none" w:sz="0" w:space="0" w:color="auto"/>
        <w:right w:val="none" w:sz="0" w:space="0" w:color="auto"/>
      </w:divBdr>
      <w:divsChild>
        <w:div w:id="1264997605">
          <w:marLeft w:val="0"/>
          <w:marRight w:val="0"/>
          <w:marTop w:val="0"/>
          <w:marBottom w:val="0"/>
          <w:divBdr>
            <w:top w:val="none" w:sz="0" w:space="0" w:color="auto"/>
            <w:left w:val="none" w:sz="0" w:space="0" w:color="auto"/>
            <w:bottom w:val="none" w:sz="0" w:space="0" w:color="auto"/>
            <w:right w:val="none" w:sz="0" w:space="0" w:color="auto"/>
          </w:divBdr>
        </w:div>
      </w:divsChild>
    </w:div>
    <w:div w:id="1734963122">
      <w:bodyDiv w:val="1"/>
      <w:marLeft w:val="0"/>
      <w:marRight w:val="0"/>
      <w:marTop w:val="0"/>
      <w:marBottom w:val="0"/>
      <w:divBdr>
        <w:top w:val="none" w:sz="0" w:space="0" w:color="auto"/>
        <w:left w:val="none" w:sz="0" w:space="0" w:color="auto"/>
        <w:bottom w:val="none" w:sz="0" w:space="0" w:color="auto"/>
        <w:right w:val="none" w:sz="0" w:space="0" w:color="auto"/>
      </w:divBdr>
    </w:div>
    <w:div w:id="1737971602">
      <w:bodyDiv w:val="1"/>
      <w:marLeft w:val="0"/>
      <w:marRight w:val="0"/>
      <w:marTop w:val="0"/>
      <w:marBottom w:val="0"/>
      <w:divBdr>
        <w:top w:val="none" w:sz="0" w:space="0" w:color="auto"/>
        <w:left w:val="none" w:sz="0" w:space="0" w:color="auto"/>
        <w:bottom w:val="none" w:sz="0" w:space="0" w:color="auto"/>
        <w:right w:val="none" w:sz="0" w:space="0" w:color="auto"/>
      </w:divBdr>
      <w:divsChild>
        <w:div w:id="2032873995">
          <w:marLeft w:val="0"/>
          <w:marRight w:val="0"/>
          <w:marTop w:val="0"/>
          <w:marBottom w:val="0"/>
          <w:divBdr>
            <w:top w:val="none" w:sz="0" w:space="0" w:color="auto"/>
            <w:left w:val="none" w:sz="0" w:space="0" w:color="auto"/>
            <w:bottom w:val="none" w:sz="0" w:space="0" w:color="auto"/>
            <w:right w:val="none" w:sz="0" w:space="0" w:color="auto"/>
          </w:divBdr>
        </w:div>
      </w:divsChild>
    </w:div>
    <w:div w:id="1748721056">
      <w:bodyDiv w:val="1"/>
      <w:marLeft w:val="0"/>
      <w:marRight w:val="0"/>
      <w:marTop w:val="0"/>
      <w:marBottom w:val="0"/>
      <w:divBdr>
        <w:top w:val="none" w:sz="0" w:space="0" w:color="auto"/>
        <w:left w:val="none" w:sz="0" w:space="0" w:color="auto"/>
        <w:bottom w:val="none" w:sz="0" w:space="0" w:color="auto"/>
        <w:right w:val="none" w:sz="0" w:space="0" w:color="auto"/>
      </w:divBdr>
      <w:divsChild>
        <w:div w:id="2060278916">
          <w:marLeft w:val="0"/>
          <w:marRight w:val="0"/>
          <w:marTop w:val="0"/>
          <w:marBottom w:val="0"/>
          <w:divBdr>
            <w:top w:val="none" w:sz="0" w:space="0" w:color="auto"/>
            <w:left w:val="none" w:sz="0" w:space="0" w:color="auto"/>
            <w:bottom w:val="none" w:sz="0" w:space="0" w:color="auto"/>
            <w:right w:val="none" w:sz="0" w:space="0" w:color="auto"/>
          </w:divBdr>
        </w:div>
      </w:divsChild>
    </w:div>
    <w:div w:id="1754470714">
      <w:bodyDiv w:val="1"/>
      <w:marLeft w:val="0"/>
      <w:marRight w:val="0"/>
      <w:marTop w:val="0"/>
      <w:marBottom w:val="0"/>
      <w:divBdr>
        <w:top w:val="none" w:sz="0" w:space="0" w:color="auto"/>
        <w:left w:val="none" w:sz="0" w:space="0" w:color="auto"/>
        <w:bottom w:val="none" w:sz="0" w:space="0" w:color="auto"/>
        <w:right w:val="none" w:sz="0" w:space="0" w:color="auto"/>
      </w:divBdr>
      <w:divsChild>
        <w:div w:id="1235163394">
          <w:marLeft w:val="0"/>
          <w:marRight w:val="0"/>
          <w:marTop w:val="0"/>
          <w:marBottom w:val="0"/>
          <w:divBdr>
            <w:top w:val="none" w:sz="0" w:space="0" w:color="auto"/>
            <w:left w:val="none" w:sz="0" w:space="0" w:color="auto"/>
            <w:bottom w:val="none" w:sz="0" w:space="0" w:color="auto"/>
            <w:right w:val="none" w:sz="0" w:space="0" w:color="auto"/>
          </w:divBdr>
        </w:div>
      </w:divsChild>
    </w:div>
    <w:div w:id="1758596590">
      <w:bodyDiv w:val="1"/>
      <w:marLeft w:val="0"/>
      <w:marRight w:val="0"/>
      <w:marTop w:val="0"/>
      <w:marBottom w:val="0"/>
      <w:divBdr>
        <w:top w:val="none" w:sz="0" w:space="0" w:color="auto"/>
        <w:left w:val="none" w:sz="0" w:space="0" w:color="auto"/>
        <w:bottom w:val="none" w:sz="0" w:space="0" w:color="auto"/>
        <w:right w:val="none" w:sz="0" w:space="0" w:color="auto"/>
      </w:divBdr>
    </w:div>
    <w:div w:id="1780561001">
      <w:bodyDiv w:val="1"/>
      <w:marLeft w:val="0"/>
      <w:marRight w:val="0"/>
      <w:marTop w:val="0"/>
      <w:marBottom w:val="0"/>
      <w:divBdr>
        <w:top w:val="none" w:sz="0" w:space="0" w:color="auto"/>
        <w:left w:val="none" w:sz="0" w:space="0" w:color="auto"/>
        <w:bottom w:val="none" w:sz="0" w:space="0" w:color="auto"/>
        <w:right w:val="none" w:sz="0" w:space="0" w:color="auto"/>
      </w:divBdr>
      <w:divsChild>
        <w:div w:id="338502818">
          <w:marLeft w:val="0"/>
          <w:marRight w:val="0"/>
          <w:marTop w:val="0"/>
          <w:marBottom w:val="0"/>
          <w:divBdr>
            <w:top w:val="none" w:sz="0" w:space="0" w:color="auto"/>
            <w:left w:val="none" w:sz="0" w:space="0" w:color="auto"/>
            <w:bottom w:val="none" w:sz="0" w:space="0" w:color="auto"/>
            <w:right w:val="none" w:sz="0" w:space="0" w:color="auto"/>
          </w:divBdr>
        </w:div>
      </w:divsChild>
    </w:div>
    <w:div w:id="1782341611">
      <w:bodyDiv w:val="1"/>
      <w:marLeft w:val="0"/>
      <w:marRight w:val="0"/>
      <w:marTop w:val="0"/>
      <w:marBottom w:val="0"/>
      <w:divBdr>
        <w:top w:val="none" w:sz="0" w:space="0" w:color="auto"/>
        <w:left w:val="none" w:sz="0" w:space="0" w:color="auto"/>
        <w:bottom w:val="none" w:sz="0" w:space="0" w:color="auto"/>
        <w:right w:val="none" w:sz="0" w:space="0" w:color="auto"/>
      </w:divBdr>
    </w:div>
    <w:div w:id="1794204171">
      <w:bodyDiv w:val="1"/>
      <w:marLeft w:val="0"/>
      <w:marRight w:val="0"/>
      <w:marTop w:val="0"/>
      <w:marBottom w:val="0"/>
      <w:divBdr>
        <w:top w:val="none" w:sz="0" w:space="0" w:color="auto"/>
        <w:left w:val="none" w:sz="0" w:space="0" w:color="auto"/>
        <w:bottom w:val="none" w:sz="0" w:space="0" w:color="auto"/>
        <w:right w:val="none" w:sz="0" w:space="0" w:color="auto"/>
      </w:divBdr>
    </w:div>
    <w:div w:id="1795248303">
      <w:bodyDiv w:val="1"/>
      <w:marLeft w:val="0"/>
      <w:marRight w:val="0"/>
      <w:marTop w:val="0"/>
      <w:marBottom w:val="0"/>
      <w:divBdr>
        <w:top w:val="none" w:sz="0" w:space="0" w:color="auto"/>
        <w:left w:val="none" w:sz="0" w:space="0" w:color="auto"/>
        <w:bottom w:val="none" w:sz="0" w:space="0" w:color="auto"/>
        <w:right w:val="none" w:sz="0" w:space="0" w:color="auto"/>
      </w:divBdr>
    </w:div>
    <w:div w:id="1835681613">
      <w:bodyDiv w:val="1"/>
      <w:marLeft w:val="0"/>
      <w:marRight w:val="0"/>
      <w:marTop w:val="0"/>
      <w:marBottom w:val="0"/>
      <w:divBdr>
        <w:top w:val="none" w:sz="0" w:space="0" w:color="auto"/>
        <w:left w:val="none" w:sz="0" w:space="0" w:color="auto"/>
        <w:bottom w:val="none" w:sz="0" w:space="0" w:color="auto"/>
        <w:right w:val="none" w:sz="0" w:space="0" w:color="auto"/>
      </w:divBdr>
    </w:div>
    <w:div w:id="1856533864">
      <w:bodyDiv w:val="1"/>
      <w:marLeft w:val="0"/>
      <w:marRight w:val="0"/>
      <w:marTop w:val="0"/>
      <w:marBottom w:val="0"/>
      <w:divBdr>
        <w:top w:val="none" w:sz="0" w:space="0" w:color="auto"/>
        <w:left w:val="none" w:sz="0" w:space="0" w:color="auto"/>
        <w:bottom w:val="none" w:sz="0" w:space="0" w:color="auto"/>
        <w:right w:val="none" w:sz="0" w:space="0" w:color="auto"/>
      </w:divBdr>
    </w:div>
    <w:div w:id="1857188402">
      <w:bodyDiv w:val="1"/>
      <w:marLeft w:val="0"/>
      <w:marRight w:val="0"/>
      <w:marTop w:val="0"/>
      <w:marBottom w:val="0"/>
      <w:divBdr>
        <w:top w:val="none" w:sz="0" w:space="0" w:color="auto"/>
        <w:left w:val="none" w:sz="0" w:space="0" w:color="auto"/>
        <w:bottom w:val="none" w:sz="0" w:space="0" w:color="auto"/>
        <w:right w:val="none" w:sz="0" w:space="0" w:color="auto"/>
      </w:divBdr>
    </w:div>
    <w:div w:id="1871256069">
      <w:bodyDiv w:val="1"/>
      <w:marLeft w:val="0"/>
      <w:marRight w:val="0"/>
      <w:marTop w:val="0"/>
      <w:marBottom w:val="0"/>
      <w:divBdr>
        <w:top w:val="none" w:sz="0" w:space="0" w:color="auto"/>
        <w:left w:val="none" w:sz="0" w:space="0" w:color="auto"/>
        <w:bottom w:val="none" w:sz="0" w:space="0" w:color="auto"/>
        <w:right w:val="none" w:sz="0" w:space="0" w:color="auto"/>
      </w:divBdr>
      <w:divsChild>
        <w:div w:id="656227675">
          <w:marLeft w:val="0"/>
          <w:marRight w:val="0"/>
          <w:marTop w:val="0"/>
          <w:marBottom w:val="0"/>
          <w:divBdr>
            <w:top w:val="none" w:sz="0" w:space="0" w:color="auto"/>
            <w:left w:val="none" w:sz="0" w:space="0" w:color="auto"/>
            <w:bottom w:val="none" w:sz="0" w:space="0" w:color="auto"/>
            <w:right w:val="none" w:sz="0" w:space="0" w:color="auto"/>
          </w:divBdr>
        </w:div>
      </w:divsChild>
    </w:div>
    <w:div w:id="1898856251">
      <w:bodyDiv w:val="1"/>
      <w:marLeft w:val="0"/>
      <w:marRight w:val="0"/>
      <w:marTop w:val="0"/>
      <w:marBottom w:val="0"/>
      <w:divBdr>
        <w:top w:val="none" w:sz="0" w:space="0" w:color="auto"/>
        <w:left w:val="none" w:sz="0" w:space="0" w:color="auto"/>
        <w:bottom w:val="none" w:sz="0" w:space="0" w:color="auto"/>
        <w:right w:val="none" w:sz="0" w:space="0" w:color="auto"/>
      </w:divBdr>
    </w:div>
    <w:div w:id="1901014114">
      <w:bodyDiv w:val="1"/>
      <w:marLeft w:val="0"/>
      <w:marRight w:val="0"/>
      <w:marTop w:val="0"/>
      <w:marBottom w:val="0"/>
      <w:divBdr>
        <w:top w:val="none" w:sz="0" w:space="0" w:color="auto"/>
        <w:left w:val="none" w:sz="0" w:space="0" w:color="auto"/>
        <w:bottom w:val="none" w:sz="0" w:space="0" w:color="auto"/>
        <w:right w:val="none" w:sz="0" w:space="0" w:color="auto"/>
      </w:divBdr>
      <w:divsChild>
        <w:div w:id="964778364">
          <w:marLeft w:val="0"/>
          <w:marRight w:val="0"/>
          <w:marTop w:val="0"/>
          <w:marBottom w:val="0"/>
          <w:divBdr>
            <w:top w:val="none" w:sz="0" w:space="0" w:color="auto"/>
            <w:left w:val="none" w:sz="0" w:space="0" w:color="auto"/>
            <w:bottom w:val="none" w:sz="0" w:space="0" w:color="auto"/>
            <w:right w:val="none" w:sz="0" w:space="0" w:color="auto"/>
          </w:divBdr>
        </w:div>
        <w:div w:id="264852943">
          <w:marLeft w:val="0"/>
          <w:marRight w:val="0"/>
          <w:marTop w:val="0"/>
          <w:marBottom w:val="0"/>
          <w:divBdr>
            <w:top w:val="none" w:sz="0" w:space="0" w:color="auto"/>
            <w:left w:val="none" w:sz="0" w:space="0" w:color="auto"/>
            <w:bottom w:val="none" w:sz="0" w:space="0" w:color="auto"/>
            <w:right w:val="none" w:sz="0" w:space="0" w:color="auto"/>
          </w:divBdr>
        </w:div>
        <w:div w:id="2140607716">
          <w:marLeft w:val="0"/>
          <w:marRight w:val="0"/>
          <w:marTop w:val="0"/>
          <w:marBottom w:val="0"/>
          <w:divBdr>
            <w:top w:val="none" w:sz="0" w:space="0" w:color="auto"/>
            <w:left w:val="none" w:sz="0" w:space="0" w:color="auto"/>
            <w:bottom w:val="none" w:sz="0" w:space="0" w:color="auto"/>
            <w:right w:val="none" w:sz="0" w:space="0" w:color="auto"/>
          </w:divBdr>
        </w:div>
        <w:div w:id="154223094">
          <w:marLeft w:val="0"/>
          <w:marRight w:val="0"/>
          <w:marTop w:val="0"/>
          <w:marBottom w:val="0"/>
          <w:divBdr>
            <w:top w:val="none" w:sz="0" w:space="0" w:color="auto"/>
            <w:left w:val="none" w:sz="0" w:space="0" w:color="auto"/>
            <w:bottom w:val="none" w:sz="0" w:space="0" w:color="auto"/>
            <w:right w:val="none" w:sz="0" w:space="0" w:color="auto"/>
          </w:divBdr>
        </w:div>
      </w:divsChild>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1978299089">
      <w:bodyDiv w:val="1"/>
      <w:marLeft w:val="0"/>
      <w:marRight w:val="0"/>
      <w:marTop w:val="0"/>
      <w:marBottom w:val="0"/>
      <w:divBdr>
        <w:top w:val="none" w:sz="0" w:space="0" w:color="auto"/>
        <w:left w:val="none" w:sz="0" w:space="0" w:color="auto"/>
        <w:bottom w:val="none" w:sz="0" w:space="0" w:color="auto"/>
        <w:right w:val="none" w:sz="0" w:space="0" w:color="auto"/>
      </w:divBdr>
    </w:div>
    <w:div w:id="2008357893">
      <w:bodyDiv w:val="1"/>
      <w:marLeft w:val="0"/>
      <w:marRight w:val="0"/>
      <w:marTop w:val="0"/>
      <w:marBottom w:val="0"/>
      <w:divBdr>
        <w:top w:val="none" w:sz="0" w:space="0" w:color="auto"/>
        <w:left w:val="none" w:sz="0" w:space="0" w:color="auto"/>
        <w:bottom w:val="none" w:sz="0" w:space="0" w:color="auto"/>
        <w:right w:val="none" w:sz="0" w:space="0" w:color="auto"/>
      </w:divBdr>
      <w:divsChild>
        <w:div w:id="2054379653">
          <w:marLeft w:val="0"/>
          <w:marRight w:val="0"/>
          <w:marTop w:val="0"/>
          <w:marBottom w:val="0"/>
          <w:divBdr>
            <w:top w:val="none" w:sz="0" w:space="0" w:color="auto"/>
            <w:left w:val="none" w:sz="0" w:space="0" w:color="auto"/>
            <w:bottom w:val="none" w:sz="0" w:space="0" w:color="auto"/>
            <w:right w:val="none" w:sz="0" w:space="0" w:color="auto"/>
          </w:divBdr>
        </w:div>
      </w:divsChild>
    </w:div>
    <w:div w:id="2017415123">
      <w:bodyDiv w:val="1"/>
      <w:marLeft w:val="0"/>
      <w:marRight w:val="0"/>
      <w:marTop w:val="0"/>
      <w:marBottom w:val="0"/>
      <w:divBdr>
        <w:top w:val="none" w:sz="0" w:space="0" w:color="auto"/>
        <w:left w:val="none" w:sz="0" w:space="0" w:color="auto"/>
        <w:bottom w:val="none" w:sz="0" w:space="0" w:color="auto"/>
        <w:right w:val="none" w:sz="0" w:space="0" w:color="auto"/>
      </w:divBdr>
      <w:divsChild>
        <w:div w:id="662507037">
          <w:marLeft w:val="0"/>
          <w:marRight w:val="0"/>
          <w:marTop w:val="0"/>
          <w:marBottom w:val="0"/>
          <w:divBdr>
            <w:top w:val="none" w:sz="0" w:space="0" w:color="auto"/>
            <w:left w:val="none" w:sz="0" w:space="0" w:color="auto"/>
            <w:bottom w:val="none" w:sz="0" w:space="0" w:color="auto"/>
            <w:right w:val="none" w:sz="0" w:space="0" w:color="auto"/>
          </w:divBdr>
        </w:div>
      </w:divsChild>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48140244">
      <w:bodyDiv w:val="1"/>
      <w:marLeft w:val="0"/>
      <w:marRight w:val="0"/>
      <w:marTop w:val="0"/>
      <w:marBottom w:val="0"/>
      <w:divBdr>
        <w:top w:val="none" w:sz="0" w:space="0" w:color="auto"/>
        <w:left w:val="none" w:sz="0" w:space="0" w:color="auto"/>
        <w:bottom w:val="none" w:sz="0" w:space="0" w:color="auto"/>
        <w:right w:val="none" w:sz="0" w:space="0" w:color="auto"/>
      </w:divBdr>
      <w:divsChild>
        <w:div w:id="942881016">
          <w:marLeft w:val="0"/>
          <w:marRight w:val="0"/>
          <w:marTop w:val="0"/>
          <w:marBottom w:val="0"/>
          <w:divBdr>
            <w:top w:val="none" w:sz="0" w:space="0" w:color="auto"/>
            <w:left w:val="none" w:sz="0" w:space="0" w:color="auto"/>
            <w:bottom w:val="none" w:sz="0" w:space="0" w:color="auto"/>
            <w:right w:val="none" w:sz="0" w:space="0" w:color="auto"/>
          </w:divBdr>
        </w:div>
        <w:div w:id="284700943">
          <w:marLeft w:val="0"/>
          <w:marRight w:val="0"/>
          <w:marTop w:val="0"/>
          <w:marBottom w:val="0"/>
          <w:divBdr>
            <w:top w:val="none" w:sz="0" w:space="0" w:color="auto"/>
            <w:left w:val="none" w:sz="0" w:space="0" w:color="auto"/>
            <w:bottom w:val="none" w:sz="0" w:space="0" w:color="auto"/>
            <w:right w:val="none" w:sz="0" w:space="0" w:color="auto"/>
          </w:divBdr>
        </w:div>
        <w:div w:id="523909924">
          <w:marLeft w:val="0"/>
          <w:marRight w:val="0"/>
          <w:marTop w:val="0"/>
          <w:marBottom w:val="0"/>
          <w:divBdr>
            <w:top w:val="none" w:sz="0" w:space="0" w:color="auto"/>
            <w:left w:val="none" w:sz="0" w:space="0" w:color="auto"/>
            <w:bottom w:val="none" w:sz="0" w:space="0" w:color="auto"/>
            <w:right w:val="none" w:sz="0" w:space="0" w:color="auto"/>
          </w:divBdr>
        </w:div>
        <w:div w:id="1568684655">
          <w:marLeft w:val="0"/>
          <w:marRight w:val="0"/>
          <w:marTop w:val="0"/>
          <w:marBottom w:val="0"/>
          <w:divBdr>
            <w:top w:val="none" w:sz="0" w:space="0" w:color="auto"/>
            <w:left w:val="none" w:sz="0" w:space="0" w:color="auto"/>
            <w:bottom w:val="none" w:sz="0" w:space="0" w:color="auto"/>
            <w:right w:val="none" w:sz="0" w:space="0" w:color="auto"/>
          </w:divBdr>
        </w:div>
      </w:divsChild>
    </w:div>
    <w:div w:id="2057852716">
      <w:bodyDiv w:val="1"/>
      <w:marLeft w:val="0"/>
      <w:marRight w:val="0"/>
      <w:marTop w:val="0"/>
      <w:marBottom w:val="0"/>
      <w:divBdr>
        <w:top w:val="none" w:sz="0" w:space="0" w:color="auto"/>
        <w:left w:val="none" w:sz="0" w:space="0" w:color="auto"/>
        <w:bottom w:val="none" w:sz="0" w:space="0" w:color="auto"/>
        <w:right w:val="none" w:sz="0" w:space="0" w:color="auto"/>
      </w:divBdr>
    </w:div>
    <w:div w:id="2069985352">
      <w:bodyDiv w:val="1"/>
      <w:marLeft w:val="0"/>
      <w:marRight w:val="0"/>
      <w:marTop w:val="0"/>
      <w:marBottom w:val="0"/>
      <w:divBdr>
        <w:top w:val="none" w:sz="0" w:space="0" w:color="auto"/>
        <w:left w:val="none" w:sz="0" w:space="0" w:color="auto"/>
        <w:bottom w:val="none" w:sz="0" w:space="0" w:color="auto"/>
        <w:right w:val="none" w:sz="0" w:space="0" w:color="auto"/>
      </w:divBdr>
      <w:divsChild>
        <w:div w:id="1448888174">
          <w:marLeft w:val="0"/>
          <w:marRight w:val="0"/>
          <w:marTop w:val="0"/>
          <w:marBottom w:val="0"/>
          <w:divBdr>
            <w:top w:val="none" w:sz="0" w:space="0" w:color="auto"/>
            <w:left w:val="none" w:sz="0" w:space="0" w:color="auto"/>
            <w:bottom w:val="none" w:sz="0" w:space="0" w:color="auto"/>
            <w:right w:val="none" w:sz="0" w:space="0" w:color="auto"/>
          </w:divBdr>
        </w:div>
        <w:div w:id="1990286934">
          <w:marLeft w:val="0"/>
          <w:marRight w:val="0"/>
          <w:marTop w:val="0"/>
          <w:marBottom w:val="0"/>
          <w:divBdr>
            <w:top w:val="none" w:sz="0" w:space="0" w:color="auto"/>
            <w:left w:val="none" w:sz="0" w:space="0" w:color="auto"/>
            <w:bottom w:val="none" w:sz="0" w:space="0" w:color="auto"/>
            <w:right w:val="none" w:sz="0" w:space="0" w:color="auto"/>
          </w:divBdr>
        </w:div>
        <w:div w:id="666399968">
          <w:marLeft w:val="0"/>
          <w:marRight w:val="0"/>
          <w:marTop w:val="0"/>
          <w:marBottom w:val="0"/>
          <w:divBdr>
            <w:top w:val="none" w:sz="0" w:space="0" w:color="auto"/>
            <w:left w:val="none" w:sz="0" w:space="0" w:color="auto"/>
            <w:bottom w:val="none" w:sz="0" w:space="0" w:color="auto"/>
            <w:right w:val="none" w:sz="0" w:space="0" w:color="auto"/>
          </w:divBdr>
        </w:div>
        <w:div w:id="1771470756">
          <w:marLeft w:val="0"/>
          <w:marRight w:val="0"/>
          <w:marTop w:val="0"/>
          <w:marBottom w:val="0"/>
          <w:divBdr>
            <w:top w:val="none" w:sz="0" w:space="0" w:color="auto"/>
            <w:left w:val="none" w:sz="0" w:space="0" w:color="auto"/>
            <w:bottom w:val="none" w:sz="0" w:space="0" w:color="auto"/>
            <w:right w:val="none" w:sz="0" w:space="0" w:color="auto"/>
          </w:divBdr>
        </w:div>
      </w:divsChild>
    </w:div>
    <w:div w:id="2069985788">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1585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13379">
          <w:marLeft w:val="0"/>
          <w:marRight w:val="0"/>
          <w:marTop w:val="0"/>
          <w:marBottom w:val="0"/>
          <w:divBdr>
            <w:top w:val="none" w:sz="0" w:space="0" w:color="auto"/>
            <w:left w:val="none" w:sz="0" w:space="0" w:color="auto"/>
            <w:bottom w:val="none" w:sz="0" w:space="0" w:color="auto"/>
            <w:right w:val="none" w:sz="0" w:space="0" w:color="auto"/>
          </w:divBdr>
        </w:div>
        <w:div w:id="868371922">
          <w:marLeft w:val="0"/>
          <w:marRight w:val="0"/>
          <w:marTop w:val="0"/>
          <w:marBottom w:val="0"/>
          <w:divBdr>
            <w:top w:val="none" w:sz="0" w:space="0" w:color="auto"/>
            <w:left w:val="none" w:sz="0" w:space="0" w:color="auto"/>
            <w:bottom w:val="none" w:sz="0" w:space="0" w:color="auto"/>
            <w:right w:val="none" w:sz="0" w:space="0" w:color="auto"/>
          </w:divBdr>
        </w:div>
        <w:div w:id="562562686">
          <w:marLeft w:val="0"/>
          <w:marRight w:val="0"/>
          <w:marTop w:val="0"/>
          <w:marBottom w:val="0"/>
          <w:divBdr>
            <w:top w:val="none" w:sz="0" w:space="0" w:color="auto"/>
            <w:left w:val="none" w:sz="0" w:space="0" w:color="auto"/>
            <w:bottom w:val="none" w:sz="0" w:space="0" w:color="auto"/>
            <w:right w:val="none" w:sz="0" w:space="0" w:color="auto"/>
          </w:divBdr>
        </w:div>
        <w:div w:id="478307145">
          <w:marLeft w:val="0"/>
          <w:marRight w:val="0"/>
          <w:marTop w:val="0"/>
          <w:marBottom w:val="0"/>
          <w:divBdr>
            <w:top w:val="none" w:sz="0" w:space="0" w:color="auto"/>
            <w:left w:val="none" w:sz="0" w:space="0" w:color="auto"/>
            <w:bottom w:val="none" w:sz="0" w:space="0" w:color="auto"/>
            <w:right w:val="none" w:sz="0" w:space="0" w:color="auto"/>
          </w:divBdr>
        </w:div>
      </w:divsChild>
    </w:div>
    <w:div w:id="2129812799">
      <w:bodyDiv w:val="1"/>
      <w:marLeft w:val="0"/>
      <w:marRight w:val="0"/>
      <w:marTop w:val="0"/>
      <w:marBottom w:val="0"/>
      <w:divBdr>
        <w:top w:val="none" w:sz="0" w:space="0" w:color="auto"/>
        <w:left w:val="none" w:sz="0" w:space="0" w:color="auto"/>
        <w:bottom w:val="none" w:sz="0" w:space="0" w:color="auto"/>
        <w:right w:val="none" w:sz="0" w:space="0" w:color="auto"/>
      </w:divBdr>
    </w:div>
    <w:div w:id="2129929830">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 w:id="2143377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0.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hyperlink" Target="https://doi.org/10.1111/j.2041-210X.2011.00172.x"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3275</TotalTime>
  <Pages>26</Pages>
  <Words>6731</Words>
  <Characters>38371</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45012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Haefele, Tobin</cp:lastModifiedBy>
  <cp:revision>36</cp:revision>
  <dcterms:created xsi:type="dcterms:W3CDTF">2025-04-08T03:56:00Z</dcterms:created>
  <dcterms:modified xsi:type="dcterms:W3CDTF">2025-05-01T21:20:00Z</dcterms:modified>
</cp:coreProperties>
</file>