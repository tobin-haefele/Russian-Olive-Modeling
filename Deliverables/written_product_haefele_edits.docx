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0086477"/>
        <w:docPartObj>
          <w:docPartGallery w:val="Cover Pages"/>
          <w:docPartUnique/>
        </w:docPartObj>
      </w:sdtPr>
      <w:sdtEndPr>
        <w:rPr>
          <w:rFonts w:ascii="Arial" w:hAnsi="Arial" w:cs="Arial"/>
        </w:rPr>
      </w:sdtEndPr>
      <w:sdtContent>
        <w:p w14:paraId="68B076C3" w14:textId="765A9202" w:rsidR="00F52E40" w:rsidRDefault="00F52E40">
          <w:r>
            <w:rPr>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Default="00F52E40">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Default="0094030F">
          <w:pPr>
            <w:pStyle w:val="TOCHeading"/>
          </w:pPr>
          <w:r>
            <w:t>Table of Contents</w:t>
          </w:r>
        </w:p>
        <w:p w14:paraId="515CDC49" w14:textId="18102086" w:rsidR="00A933EC" w:rsidRDefault="0094030F">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93663221" w:history="1">
            <w:r w:rsidR="00A933EC" w:rsidRPr="00B2549D">
              <w:rPr>
                <w:rStyle w:val="Hyperlink"/>
                <w:noProof/>
              </w:rPr>
              <w:t>1.</w:t>
            </w:r>
            <w:r w:rsidR="00A933EC">
              <w:rPr>
                <w:rFonts w:eastAsiaTheme="minorEastAsia"/>
                <w:noProof/>
              </w:rPr>
              <w:tab/>
            </w:r>
            <w:r w:rsidR="00A933EC" w:rsidRPr="00B2549D">
              <w:rPr>
                <w:rStyle w:val="Hyperlink"/>
                <w:noProof/>
              </w:rPr>
              <w:t>Introduction</w:t>
            </w:r>
            <w:r w:rsidR="00A933EC">
              <w:rPr>
                <w:noProof/>
                <w:webHidden/>
              </w:rPr>
              <w:tab/>
            </w:r>
            <w:r w:rsidR="00A933EC">
              <w:rPr>
                <w:noProof/>
                <w:webHidden/>
              </w:rPr>
              <w:fldChar w:fldCharType="begin"/>
            </w:r>
            <w:r w:rsidR="00A933EC">
              <w:rPr>
                <w:noProof/>
                <w:webHidden/>
              </w:rPr>
              <w:instrText xml:space="preserve"> PAGEREF _Toc193663221 \h </w:instrText>
            </w:r>
            <w:r w:rsidR="00A933EC">
              <w:rPr>
                <w:noProof/>
                <w:webHidden/>
              </w:rPr>
            </w:r>
            <w:r w:rsidR="00A933EC">
              <w:rPr>
                <w:noProof/>
                <w:webHidden/>
              </w:rPr>
              <w:fldChar w:fldCharType="separate"/>
            </w:r>
            <w:r w:rsidR="00A933EC">
              <w:rPr>
                <w:noProof/>
                <w:webHidden/>
              </w:rPr>
              <w:t>2</w:t>
            </w:r>
            <w:r w:rsidR="00A933EC">
              <w:rPr>
                <w:noProof/>
                <w:webHidden/>
              </w:rPr>
              <w:fldChar w:fldCharType="end"/>
            </w:r>
          </w:hyperlink>
        </w:p>
        <w:p w14:paraId="727BCD95" w14:textId="74F53700" w:rsidR="00A933EC" w:rsidRDefault="00A933EC">
          <w:pPr>
            <w:pStyle w:val="TOC1"/>
            <w:tabs>
              <w:tab w:val="left" w:pos="480"/>
              <w:tab w:val="right" w:leader="dot" w:pos="9350"/>
            </w:tabs>
            <w:rPr>
              <w:rFonts w:eastAsiaTheme="minorEastAsia"/>
              <w:noProof/>
            </w:rPr>
          </w:pPr>
          <w:hyperlink w:anchor="_Toc193663222" w:history="1">
            <w:r w:rsidRPr="00B2549D">
              <w:rPr>
                <w:rStyle w:val="Hyperlink"/>
                <w:noProof/>
              </w:rPr>
              <w:t>2.</w:t>
            </w:r>
            <w:r>
              <w:rPr>
                <w:rFonts w:eastAsiaTheme="minorEastAsia"/>
                <w:noProof/>
              </w:rPr>
              <w:tab/>
            </w:r>
            <w:r w:rsidRPr="00B2549D">
              <w:rPr>
                <w:rStyle w:val="Hyperlink"/>
                <w:noProof/>
              </w:rPr>
              <w:t>Background</w:t>
            </w:r>
            <w:r>
              <w:rPr>
                <w:noProof/>
                <w:webHidden/>
              </w:rPr>
              <w:tab/>
            </w:r>
            <w:r>
              <w:rPr>
                <w:noProof/>
                <w:webHidden/>
              </w:rPr>
              <w:fldChar w:fldCharType="begin"/>
            </w:r>
            <w:r>
              <w:rPr>
                <w:noProof/>
                <w:webHidden/>
              </w:rPr>
              <w:instrText xml:space="preserve"> PAGEREF _Toc193663222 \h </w:instrText>
            </w:r>
            <w:r>
              <w:rPr>
                <w:noProof/>
                <w:webHidden/>
              </w:rPr>
            </w:r>
            <w:r>
              <w:rPr>
                <w:noProof/>
                <w:webHidden/>
              </w:rPr>
              <w:fldChar w:fldCharType="separate"/>
            </w:r>
            <w:r>
              <w:rPr>
                <w:noProof/>
                <w:webHidden/>
              </w:rPr>
              <w:t>2</w:t>
            </w:r>
            <w:r>
              <w:rPr>
                <w:noProof/>
                <w:webHidden/>
              </w:rPr>
              <w:fldChar w:fldCharType="end"/>
            </w:r>
          </w:hyperlink>
        </w:p>
        <w:p w14:paraId="128AD101" w14:textId="07086580" w:rsidR="00A933EC" w:rsidRDefault="00A933EC">
          <w:pPr>
            <w:pStyle w:val="TOC1"/>
            <w:tabs>
              <w:tab w:val="left" w:pos="480"/>
              <w:tab w:val="right" w:leader="dot" w:pos="9350"/>
            </w:tabs>
            <w:rPr>
              <w:rFonts w:eastAsiaTheme="minorEastAsia"/>
              <w:noProof/>
            </w:rPr>
          </w:pPr>
          <w:hyperlink w:anchor="_Toc193663223" w:history="1">
            <w:r w:rsidRPr="00B2549D">
              <w:rPr>
                <w:rStyle w:val="Hyperlink"/>
                <w:noProof/>
              </w:rPr>
              <w:t>3.</w:t>
            </w:r>
            <w:r>
              <w:rPr>
                <w:rFonts w:eastAsiaTheme="minorEastAsia"/>
                <w:noProof/>
              </w:rPr>
              <w:tab/>
            </w:r>
            <w:r w:rsidRPr="00B2549D">
              <w:rPr>
                <w:rStyle w:val="Hyperlink"/>
                <w:noProof/>
              </w:rPr>
              <w:t>Methodology</w:t>
            </w:r>
            <w:r>
              <w:rPr>
                <w:noProof/>
                <w:webHidden/>
              </w:rPr>
              <w:tab/>
            </w:r>
            <w:r>
              <w:rPr>
                <w:noProof/>
                <w:webHidden/>
              </w:rPr>
              <w:fldChar w:fldCharType="begin"/>
            </w:r>
            <w:r>
              <w:rPr>
                <w:noProof/>
                <w:webHidden/>
              </w:rPr>
              <w:instrText xml:space="preserve"> PAGEREF _Toc193663223 \h </w:instrText>
            </w:r>
            <w:r>
              <w:rPr>
                <w:noProof/>
                <w:webHidden/>
              </w:rPr>
            </w:r>
            <w:r>
              <w:rPr>
                <w:noProof/>
                <w:webHidden/>
              </w:rPr>
              <w:fldChar w:fldCharType="separate"/>
            </w:r>
            <w:r>
              <w:rPr>
                <w:noProof/>
                <w:webHidden/>
              </w:rPr>
              <w:t>4</w:t>
            </w:r>
            <w:r>
              <w:rPr>
                <w:noProof/>
                <w:webHidden/>
              </w:rPr>
              <w:fldChar w:fldCharType="end"/>
            </w:r>
          </w:hyperlink>
        </w:p>
        <w:p w14:paraId="7280E136" w14:textId="4D77477E" w:rsidR="00A933EC" w:rsidRDefault="00A933EC">
          <w:pPr>
            <w:pStyle w:val="TOC2"/>
            <w:tabs>
              <w:tab w:val="left" w:pos="960"/>
              <w:tab w:val="right" w:leader="dot" w:pos="9350"/>
            </w:tabs>
            <w:rPr>
              <w:rFonts w:eastAsiaTheme="minorEastAsia"/>
              <w:noProof/>
            </w:rPr>
          </w:pPr>
          <w:hyperlink w:anchor="_Toc193663224" w:history="1">
            <w:r w:rsidRPr="00B2549D">
              <w:rPr>
                <w:rStyle w:val="Hyperlink"/>
                <w:noProof/>
              </w:rPr>
              <w:t>3.1</w:t>
            </w:r>
            <w:r>
              <w:rPr>
                <w:rFonts w:eastAsiaTheme="minorEastAsia"/>
                <w:noProof/>
              </w:rPr>
              <w:tab/>
            </w:r>
            <w:r w:rsidRPr="00B2549D">
              <w:rPr>
                <w:rStyle w:val="Hyperlink"/>
                <w:noProof/>
              </w:rPr>
              <w:t>Model and Variable Selection</w:t>
            </w:r>
            <w:r>
              <w:rPr>
                <w:noProof/>
                <w:webHidden/>
              </w:rPr>
              <w:tab/>
            </w:r>
            <w:r>
              <w:rPr>
                <w:noProof/>
                <w:webHidden/>
              </w:rPr>
              <w:fldChar w:fldCharType="begin"/>
            </w:r>
            <w:r>
              <w:rPr>
                <w:noProof/>
                <w:webHidden/>
              </w:rPr>
              <w:instrText xml:space="preserve"> PAGEREF _Toc193663224 \h </w:instrText>
            </w:r>
            <w:r>
              <w:rPr>
                <w:noProof/>
                <w:webHidden/>
              </w:rPr>
            </w:r>
            <w:r>
              <w:rPr>
                <w:noProof/>
                <w:webHidden/>
              </w:rPr>
              <w:fldChar w:fldCharType="separate"/>
            </w:r>
            <w:r>
              <w:rPr>
                <w:noProof/>
                <w:webHidden/>
              </w:rPr>
              <w:t>4</w:t>
            </w:r>
            <w:r>
              <w:rPr>
                <w:noProof/>
                <w:webHidden/>
              </w:rPr>
              <w:fldChar w:fldCharType="end"/>
            </w:r>
          </w:hyperlink>
        </w:p>
        <w:p w14:paraId="554CCA41" w14:textId="176ED5BC" w:rsidR="00A933EC" w:rsidRDefault="00A933EC">
          <w:pPr>
            <w:pStyle w:val="TOC2"/>
            <w:tabs>
              <w:tab w:val="left" w:pos="960"/>
              <w:tab w:val="right" w:leader="dot" w:pos="9350"/>
            </w:tabs>
            <w:rPr>
              <w:rFonts w:eastAsiaTheme="minorEastAsia"/>
              <w:noProof/>
            </w:rPr>
          </w:pPr>
          <w:hyperlink w:anchor="_Toc193663225" w:history="1">
            <w:r w:rsidRPr="00B2549D">
              <w:rPr>
                <w:rStyle w:val="Hyperlink"/>
                <w:noProof/>
              </w:rPr>
              <w:t>3.2</w:t>
            </w:r>
            <w:r>
              <w:rPr>
                <w:rFonts w:eastAsiaTheme="minorEastAsia"/>
                <w:noProof/>
              </w:rPr>
              <w:tab/>
            </w:r>
            <w:r w:rsidRPr="00B2549D">
              <w:rPr>
                <w:rStyle w:val="Hyperlink"/>
                <w:noProof/>
              </w:rPr>
              <w:t>Data Sources</w:t>
            </w:r>
            <w:r>
              <w:rPr>
                <w:noProof/>
                <w:webHidden/>
              </w:rPr>
              <w:tab/>
            </w:r>
            <w:r>
              <w:rPr>
                <w:noProof/>
                <w:webHidden/>
              </w:rPr>
              <w:fldChar w:fldCharType="begin"/>
            </w:r>
            <w:r>
              <w:rPr>
                <w:noProof/>
                <w:webHidden/>
              </w:rPr>
              <w:instrText xml:space="preserve"> PAGEREF _Toc193663225 \h </w:instrText>
            </w:r>
            <w:r>
              <w:rPr>
                <w:noProof/>
                <w:webHidden/>
              </w:rPr>
            </w:r>
            <w:r>
              <w:rPr>
                <w:noProof/>
                <w:webHidden/>
              </w:rPr>
              <w:fldChar w:fldCharType="separate"/>
            </w:r>
            <w:r>
              <w:rPr>
                <w:noProof/>
                <w:webHidden/>
              </w:rPr>
              <w:t>6</w:t>
            </w:r>
            <w:r>
              <w:rPr>
                <w:noProof/>
                <w:webHidden/>
              </w:rPr>
              <w:fldChar w:fldCharType="end"/>
            </w:r>
          </w:hyperlink>
        </w:p>
        <w:p w14:paraId="7DF80058" w14:textId="72A77241" w:rsidR="00A933EC" w:rsidRDefault="00A933EC">
          <w:pPr>
            <w:pStyle w:val="TOC2"/>
            <w:tabs>
              <w:tab w:val="left" w:pos="960"/>
              <w:tab w:val="right" w:leader="dot" w:pos="9350"/>
            </w:tabs>
            <w:rPr>
              <w:rFonts w:eastAsiaTheme="minorEastAsia"/>
              <w:noProof/>
            </w:rPr>
          </w:pPr>
          <w:hyperlink w:anchor="_Toc193663226" w:history="1">
            <w:r w:rsidRPr="00B2549D">
              <w:rPr>
                <w:rStyle w:val="Hyperlink"/>
                <w:noProof/>
              </w:rPr>
              <w:t>3.3</w:t>
            </w:r>
            <w:r>
              <w:rPr>
                <w:rFonts w:eastAsiaTheme="minorEastAsia"/>
                <w:noProof/>
              </w:rPr>
              <w:tab/>
            </w:r>
            <w:r w:rsidRPr="00B2549D">
              <w:rPr>
                <w:rStyle w:val="Hyperlink"/>
                <w:noProof/>
              </w:rPr>
              <w:t>Data Cleaning and Integration</w:t>
            </w:r>
            <w:r>
              <w:rPr>
                <w:noProof/>
                <w:webHidden/>
              </w:rPr>
              <w:tab/>
            </w:r>
            <w:r>
              <w:rPr>
                <w:noProof/>
                <w:webHidden/>
              </w:rPr>
              <w:fldChar w:fldCharType="begin"/>
            </w:r>
            <w:r>
              <w:rPr>
                <w:noProof/>
                <w:webHidden/>
              </w:rPr>
              <w:instrText xml:space="preserve"> PAGEREF _Toc193663226 \h </w:instrText>
            </w:r>
            <w:r>
              <w:rPr>
                <w:noProof/>
                <w:webHidden/>
              </w:rPr>
            </w:r>
            <w:r>
              <w:rPr>
                <w:noProof/>
                <w:webHidden/>
              </w:rPr>
              <w:fldChar w:fldCharType="separate"/>
            </w:r>
            <w:r>
              <w:rPr>
                <w:noProof/>
                <w:webHidden/>
              </w:rPr>
              <w:t>6</w:t>
            </w:r>
            <w:r>
              <w:rPr>
                <w:noProof/>
                <w:webHidden/>
              </w:rPr>
              <w:fldChar w:fldCharType="end"/>
            </w:r>
          </w:hyperlink>
        </w:p>
        <w:p w14:paraId="2E321CEA" w14:textId="44992B67" w:rsidR="00A933EC" w:rsidRDefault="00A933EC">
          <w:pPr>
            <w:pStyle w:val="TOC2"/>
            <w:tabs>
              <w:tab w:val="left" w:pos="960"/>
              <w:tab w:val="right" w:leader="dot" w:pos="9350"/>
            </w:tabs>
            <w:rPr>
              <w:rFonts w:eastAsiaTheme="minorEastAsia"/>
              <w:noProof/>
            </w:rPr>
          </w:pPr>
          <w:hyperlink w:anchor="_Toc193663227" w:history="1">
            <w:r w:rsidRPr="00B2549D">
              <w:rPr>
                <w:rStyle w:val="Hyperlink"/>
                <w:noProof/>
              </w:rPr>
              <w:t>3.4</w:t>
            </w:r>
            <w:r>
              <w:rPr>
                <w:rFonts w:eastAsiaTheme="minorEastAsia"/>
                <w:noProof/>
              </w:rPr>
              <w:tab/>
            </w:r>
            <w:r w:rsidRPr="00B2549D">
              <w:rPr>
                <w:rStyle w:val="Hyperlink"/>
                <w:noProof/>
              </w:rPr>
              <w:t>Model Preparation</w:t>
            </w:r>
            <w:r>
              <w:rPr>
                <w:noProof/>
                <w:webHidden/>
              </w:rPr>
              <w:tab/>
            </w:r>
            <w:r>
              <w:rPr>
                <w:noProof/>
                <w:webHidden/>
              </w:rPr>
              <w:fldChar w:fldCharType="begin"/>
            </w:r>
            <w:r>
              <w:rPr>
                <w:noProof/>
                <w:webHidden/>
              </w:rPr>
              <w:instrText xml:space="preserve"> PAGEREF _Toc193663227 \h </w:instrText>
            </w:r>
            <w:r>
              <w:rPr>
                <w:noProof/>
                <w:webHidden/>
              </w:rPr>
            </w:r>
            <w:r>
              <w:rPr>
                <w:noProof/>
                <w:webHidden/>
              </w:rPr>
              <w:fldChar w:fldCharType="separate"/>
            </w:r>
            <w:r>
              <w:rPr>
                <w:noProof/>
                <w:webHidden/>
              </w:rPr>
              <w:t>7</w:t>
            </w:r>
            <w:r>
              <w:rPr>
                <w:noProof/>
                <w:webHidden/>
              </w:rPr>
              <w:fldChar w:fldCharType="end"/>
            </w:r>
          </w:hyperlink>
        </w:p>
        <w:p w14:paraId="538C1B0B" w14:textId="4180767A" w:rsidR="00A933EC" w:rsidRDefault="00A933EC">
          <w:pPr>
            <w:pStyle w:val="TOC1"/>
            <w:tabs>
              <w:tab w:val="left" w:pos="480"/>
              <w:tab w:val="right" w:leader="dot" w:pos="9350"/>
            </w:tabs>
            <w:rPr>
              <w:rFonts w:eastAsiaTheme="minorEastAsia"/>
              <w:noProof/>
            </w:rPr>
          </w:pPr>
          <w:hyperlink w:anchor="_Toc193663228" w:history="1">
            <w:r w:rsidRPr="00B2549D">
              <w:rPr>
                <w:rStyle w:val="Hyperlink"/>
                <w:noProof/>
              </w:rPr>
              <w:t>4.</w:t>
            </w:r>
            <w:r>
              <w:rPr>
                <w:rFonts w:eastAsiaTheme="minorEastAsia"/>
                <w:noProof/>
              </w:rPr>
              <w:tab/>
            </w:r>
            <w:r w:rsidRPr="00B2549D">
              <w:rPr>
                <w:rStyle w:val="Hyperlink"/>
                <w:noProof/>
              </w:rPr>
              <w:t>Analysis</w:t>
            </w:r>
            <w:r>
              <w:rPr>
                <w:noProof/>
                <w:webHidden/>
              </w:rPr>
              <w:tab/>
            </w:r>
            <w:r>
              <w:rPr>
                <w:noProof/>
                <w:webHidden/>
              </w:rPr>
              <w:fldChar w:fldCharType="begin"/>
            </w:r>
            <w:r>
              <w:rPr>
                <w:noProof/>
                <w:webHidden/>
              </w:rPr>
              <w:instrText xml:space="preserve"> PAGEREF _Toc193663228 \h </w:instrText>
            </w:r>
            <w:r>
              <w:rPr>
                <w:noProof/>
                <w:webHidden/>
              </w:rPr>
            </w:r>
            <w:r>
              <w:rPr>
                <w:noProof/>
                <w:webHidden/>
              </w:rPr>
              <w:fldChar w:fldCharType="separate"/>
            </w:r>
            <w:r>
              <w:rPr>
                <w:noProof/>
                <w:webHidden/>
              </w:rPr>
              <w:t>9</w:t>
            </w:r>
            <w:r>
              <w:rPr>
                <w:noProof/>
                <w:webHidden/>
              </w:rPr>
              <w:fldChar w:fldCharType="end"/>
            </w:r>
          </w:hyperlink>
        </w:p>
        <w:p w14:paraId="40F64D43" w14:textId="56E5F7FE" w:rsidR="00A933EC" w:rsidRDefault="00A933EC">
          <w:pPr>
            <w:pStyle w:val="TOC2"/>
            <w:tabs>
              <w:tab w:val="left" w:pos="960"/>
              <w:tab w:val="right" w:leader="dot" w:pos="9350"/>
            </w:tabs>
            <w:rPr>
              <w:rFonts w:eastAsiaTheme="minorEastAsia"/>
              <w:noProof/>
            </w:rPr>
          </w:pPr>
          <w:hyperlink w:anchor="_Toc193663229" w:history="1">
            <w:r w:rsidRPr="00B2549D">
              <w:rPr>
                <w:rStyle w:val="Hyperlink"/>
                <w:noProof/>
              </w:rPr>
              <w:t>4.1</w:t>
            </w:r>
            <w:r>
              <w:rPr>
                <w:rFonts w:eastAsiaTheme="minorEastAsia"/>
                <w:noProof/>
              </w:rPr>
              <w:tab/>
            </w:r>
            <w:r w:rsidRPr="00B2549D">
              <w:rPr>
                <w:rStyle w:val="Hyperlink"/>
                <w:noProof/>
              </w:rPr>
              <w:t>Initial Analysis</w:t>
            </w:r>
            <w:r>
              <w:rPr>
                <w:noProof/>
                <w:webHidden/>
              </w:rPr>
              <w:tab/>
            </w:r>
            <w:r>
              <w:rPr>
                <w:noProof/>
                <w:webHidden/>
              </w:rPr>
              <w:fldChar w:fldCharType="begin"/>
            </w:r>
            <w:r>
              <w:rPr>
                <w:noProof/>
                <w:webHidden/>
              </w:rPr>
              <w:instrText xml:space="preserve"> PAGEREF _Toc193663229 \h </w:instrText>
            </w:r>
            <w:r>
              <w:rPr>
                <w:noProof/>
                <w:webHidden/>
              </w:rPr>
            </w:r>
            <w:r>
              <w:rPr>
                <w:noProof/>
                <w:webHidden/>
              </w:rPr>
              <w:fldChar w:fldCharType="separate"/>
            </w:r>
            <w:r>
              <w:rPr>
                <w:noProof/>
                <w:webHidden/>
              </w:rPr>
              <w:t>9</w:t>
            </w:r>
            <w:r>
              <w:rPr>
                <w:noProof/>
                <w:webHidden/>
              </w:rPr>
              <w:fldChar w:fldCharType="end"/>
            </w:r>
          </w:hyperlink>
        </w:p>
        <w:p w14:paraId="43FEDC21" w14:textId="0BEEA1BC" w:rsidR="00A933EC" w:rsidRDefault="00A933EC">
          <w:pPr>
            <w:pStyle w:val="TOC2"/>
            <w:tabs>
              <w:tab w:val="left" w:pos="960"/>
              <w:tab w:val="right" w:leader="dot" w:pos="9350"/>
            </w:tabs>
            <w:rPr>
              <w:rFonts w:eastAsiaTheme="minorEastAsia"/>
              <w:noProof/>
            </w:rPr>
          </w:pPr>
          <w:hyperlink w:anchor="_Toc193663230" w:history="1">
            <w:r w:rsidRPr="00B2549D">
              <w:rPr>
                <w:rStyle w:val="Hyperlink"/>
                <w:noProof/>
              </w:rPr>
              <w:t>4.2</w:t>
            </w:r>
            <w:r>
              <w:rPr>
                <w:rFonts w:eastAsiaTheme="minorEastAsia"/>
                <w:noProof/>
              </w:rPr>
              <w:tab/>
            </w:r>
            <w:r w:rsidRPr="00B2549D">
              <w:rPr>
                <w:rStyle w:val="Hyperlink"/>
                <w:noProof/>
              </w:rPr>
              <w:t>Random Forest Results</w:t>
            </w:r>
            <w:r>
              <w:rPr>
                <w:noProof/>
                <w:webHidden/>
              </w:rPr>
              <w:tab/>
            </w:r>
            <w:r>
              <w:rPr>
                <w:noProof/>
                <w:webHidden/>
              </w:rPr>
              <w:fldChar w:fldCharType="begin"/>
            </w:r>
            <w:r>
              <w:rPr>
                <w:noProof/>
                <w:webHidden/>
              </w:rPr>
              <w:instrText xml:space="preserve"> PAGEREF _Toc193663230 \h </w:instrText>
            </w:r>
            <w:r>
              <w:rPr>
                <w:noProof/>
                <w:webHidden/>
              </w:rPr>
            </w:r>
            <w:r>
              <w:rPr>
                <w:noProof/>
                <w:webHidden/>
              </w:rPr>
              <w:fldChar w:fldCharType="separate"/>
            </w:r>
            <w:r>
              <w:rPr>
                <w:noProof/>
                <w:webHidden/>
              </w:rPr>
              <w:t>12</w:t>
            </w:r>
            <w:r>
              <w:rPr>
                <w:noProof/>
                <w:webHidden/>
              </w:rPr>
              <w:fldChar w:fldCharType="end"/>
            </w:r>
          </w:hyperlink>
        </w:p>
        <w:p w14:paraId="234FC132" w14:textId="1AF30DAE" w:rsidR="00A933EC" w:rsidRDefault="00A933EC">
          <w:pPr>
            <w:pStyle w:val="TOC1"/>
            <w:tabs>
              <w:tab w:val="left" w:pos="480"/>
              <w:tab w:val="right" w:leader="dot" w:pos="9350"/>
            </w:tabs>
            <w:rPr>
              <w:rFonts w:eastAsiaTheme="minorEastAsia"/>
              <w:noProof/>
            </w:rPr>
          </w:pPr>
          <w:hyperlink w:anchor="_Toc193663231" w:history="1">
            <w:r w:rsidRPr="00B2549D">
              <w:rPr>
                <w:rStyle w:val="Hyperlink"/>
                <w:noProof/>
              </w:rPr>
              <w:t>5.</w:t>
            </w:r>
            <w:r>
              <w:rPr>
                <w:rFonts w:eastAsiaTheme="minorEastAsia"/>
                <w:noProof/>
              </w:rPr>
              <w:tab/>
            </w:r>
            <w:r w:rsidRPr="00B2549D">
              <w:rPr>
                <w:rStyle w:val="Hyperlink"/>
                <w:noProof/>
              </w:rPr>
              <w:t>Recommendations</w:t>
            </w:r>
            <w:r>
              <w:rPr>
                <w:noProof/>
                <w:webHidden/>
              </w:rPr>
              <w:tab/>
            </w:r>
            <w:r>
              <w:rPr>
                <w:noProof/>
                <w:webHidden/>
              </w:rPr>
              <w:fldChar w:fldCharType="begin"/>
            </w:r>
            <w:r>
              <w:rPr>
                <w:noProof/>
                <w:webHidden/>
              </w:rPr>
              <w:instrText xml:space="preserve"> PAGEREF _Toc193663231 \h </w:instrText>
            </w:r>
            <w:r>
              <w:rPr>
                <w:noProof/>
                <w:webHidden/>
              </w:rPr>
            </w:r>
            <w:r>
              <w:rPr>
                <w:noProof/>
                <w:webHidden/>
              </w:rPr>
              <w:fldChar w:fldCharType="separate"/>
            </w:r>
            <w:r>
              <w:rPr>
                <w:noProof/>
                <w:webHidden/>
              </w:rPr>
              <w:t>15</w:t>
            </w:r>
            <w:r>
              <w:rPr>
                <w:noProof/>
                <w:webHidden/>
              </w:rPr>
              <w:fldChar w:fldCharType="end"/>
            </w:r>
          </w:hyperlink>
        </w:p>
        <w:p w14:paraId="45B36186" w14:textId="499FD1D3" w:rsidR="00A933EC" w:rsidRDefault="00A933EC">
          <w:pPr>
            <w:pStyle w:val="TOC1"/>
            <w:tabs>
              <w:tab w:val="left" w:pos="480"/>
              <w:tab w:val="right" w:leader="dot" w:pos="9350"/>
            </w:tabs>
            <w:rPr>
              <w:rFonts w:eastAsiaTheme="minorEastAsia"/>
              <w:noProof/>
            </w:rPr>
          </w:pPr>
          <w:hyperlink w:anchor="_Toc193663232" w:history="1">
            <w:r w:rsidRPr="00B2549D">
              <w:rPr>
                <w:rStyle w:val="Hyperlink"/>
                <w:noProof/>
              </w:rPr>
              <w:t>6.</w:t>
            </w:r>
            <w:r>
              <w:rPr>
                <w:rFonts w:eastAsiaTheme="minorEastAsia"/>
                <w:noProof/>
              </w:rPr>
              <w:tab/>
            </w:r>
            <w:r w:rsidRPr="00B2549D">
              <w:rPr>
                <w:rStyle w:val="Hyperlink"/>
                <w:noProof/>
              </w:rPr>
              <w:t>Conclusion</w:t>
            </w:r>
            <w:r>
              <w:rPr>
                <w:noProof/>
                <w:webHidden/>
              </w:rPr>
              <w:tab/>
            </w:r>
            <w:r>
              <w:rPr>
                <w:noProof/>
                <w:webHidden/>
              </w:rPr>
              <w:fldChar w:fldCharType="begin"/>
            </w:r>
            <w:r>
              <w:rPr>
                <w:noProof/>
                <w:webHidden/>
              </w:rPr>
              <w:instrText xml:space="preserve"> PAGEREF _Toc193663232 \h </w:instrText>
            </w:r>
            <w:r>
              <w:rPr>
                <w:noProof/>
                <w:webHidden/>
              </w:rPr>
            </w:r>
            <w:r>
              <w:rPr>
                <w:noProof/>
                <w:webHidden/>
              </w:rPr>
              <w:fldChar w:fldCharType="separate"/>
            </w:r>
            <w:r>
              <w:rPr>
                <w:noProof/>
                <w:webHidden/>
              </w:rPr>
              <w:t>16</w:t>
            </w:r>
            <w:r>
              <w:rPr>
                <w:noProof/>
                <w:webHidden/>
              </w:rPr>
              <w:fldChar w:fldCharType="end"/>
            </w:r>
          </w:hyperlink>
        </w:p>
        <w:p w14:paraId="0DB11AAA" w14:textId="08FADFF1" w:rsidR="00A933EC" w:rsidRDefault="00A933EC">
          <w:pPr>
            <w:pStyle w:val="TOC1"/>
            <w:tabs>
              <w:tab w:val="left" w:pos="480"/>
              <w:tab w:val="right" w:leader="dot" w:pos="9350"/>
            </w:tabs>
            <w:rPr>
              <w:rFonts w:eastAsiaTheme="minorEastAsia"/>
              <w:noProof/>
            </w:rPr>
          </w:pPr>
          <w:hyperlink w:anchor="_Toc193663233" w:history="1">
            <w:r w:rsidRPr="00B2549D">
              <w:rPr>
                <w:rStyle w:val="Hyperlink"/>
                <w:noProof/>
              </w:rPr>
              <w:t>7.</w:t>
            </w:r>
            <w:r>
              <w:rPr>
                <w:rFonts w:eastAsiaTheme="minorEastAsia"/>
                <w:noProof/>
              </w:rPr>
              <w:tab/>
            </w:r>
            <w:r w:rsidRPr="00B2549D">
              <w:rPr>
                <w:rStyle w:val="Hyperlink"/>
                <w:noProof/>
              </w:rPr>
              <w:t>Appendices</w:t>
            </w:r>
            <w:r>
              <w:rPr>
                <w:noProof/>
                <w:webHidden/>
              </w:rPr>
              <w:tab/>
            </w:r>
            <w:r>
              <w:rPr>
                <w:noProof/>
                <w:webHidden/>
              </w:rPr>
              <w:fldChar w:fldCharType="begin"/>
            </w:r>
            <w:r>
              <w:rPr>
                <w:noProof/>
                <w:webHidden/>
              </w:rPr>
              <w:instrText xml:space="preserve"> PAGEREF _Toc193663233 \h </w:instrText>
            </w:r>
            <w:r>
              <w:rPr>
                <w:noProof/>
                <w:webHidden/>
              </w:rPr>
            </w:r>
            <w:r>
              <w:rPr>
                <w:noProof/>
                <w:webHidden/>
              </w:rPr>
              <w:fldChar w:fldCharType="separate"/>
            </w:r>
            <w:r>
              <w:rPr>
                <w:noProof/>
                <w:webHidden/>
              </w:rPr>
              <w:t>18</w:t>
            </w:r>
            <w:r>
              <w:rPr>
                <w:noProof/>
                <w:webHidden/>
              </w:rPr>
              <w:fldChar w:fldCharType="end"/>
            </w:r>
          </w:hyperlink>
        </w:p>
        <w:p w14:paraId="5E589C16" w14:textId="332BB607" w:rsidR="00A933EC" w:rsidRDefault="00A933EC">
          <w:pPr>
            <w:pStyle w:val="TOC1"/>
            <w:tabs>
              <w:tab w:val="left" w:pos="480"/>
              <w:tab w:val="right" w:leader="dot" w:pos="9350"/>
            </w:tabs>
            <w:rPr>
              <w:rFonts w:eastAsiaTheme="minorEastAsia"/>
              <w:noProof/>
            </w:rPr>
          </w:pPr>
          <w:hyperlink w:anchor="_Toc193663234" w:history="1">
            <w:r w:rsidRPr="00B2549D">
              <w:rPr>
                <w:rStyle w:val="Hyperlink"/>
                <w:noProof/>
              </w:rPr>
              <w:t>8.</w:t>
            </w:r>
            <w:r>
              <w:rPr>
                <w:rFonts w:eastAsiaTheme="minorEastAsia"/>
                <w:noProof/>
              </w:rPr>
              <w:tab/>
            </w:r>
            <w:r w:rsidRPr="00B2549D">
              <w:rPr>
                <w:rStyle w:val="Hyperlink"/>
                <w:noProof/>
              </w:rPr>
              <w:t>References</w:t>
            </w:r>
            <w:r>
              <w:rPr>
                <w:noProof/>
                <w:webHidden/>
              </w:rPr>
              <w:tab/>
            </w:r>
            <w:r>
              <w:rPr>
                <w:noProof/>
                <w:webHidden/>
              </w:rPr>
              <w:fldChar w:fldCharType="begin"/>
            </w:r>
            <w:r>
              <w:rPr>
                <w:noProof/>
                <w:webHidden/>
              </w:rPr>
              <w:instrText xml:space="preserve"> PAGEREF _Toc193663234 \h </w:instrText>
            </w:r>
            <w:r>
              <w:rPr>
                <w:noProof/>
                <w:webHidden/>
              </w:rPr>
            </w:r>
            <w:r>
              <w:rPr>
                <w:noProof/>
                <w:webHidden/>
              </w:rPr>
              <w:fldChar w:fldCharType="separate"/>
            </w:r>
            <w:r>
              <w:rPr>
                <w:noProof/>
                <w:webHidden/>
              </w:rPr>
              <w:t>19</w:t>
            </w:r>
            <w:r>
              <w:rPr>
                <w:noProof/>
                <w:webHidden/>
              </w:rPr>
              <w:fldChar w:fldCharType="end"/>
            </w:r>
          </w:hyperlink>
        </w:p>
        <w:p w14:paraId="613DC57A" w14:textId="0868D7E7" w:rsidR="0094030F" w:rsidRDefault="0094030F">
          <w:r>
            <w:rPr>
              <w:b/>
              <w:bCs/>
              <w:noProof/>
            </w:rPr>
            <w:fldChar w:fldCharType="end"/>
          </w:r>
        </w:p>
      </w:sdtContent>
    </w:sdt>
    <w:p w14:paraId="50FA95C3" w14:textId="77777777" w:rsidR="00F52E40" w:rsidRDefault="00F52E40">
      <w:pPr>
        <w:rPr>
          <w:rFonts w:ascii="Arial" w:hAnsi="Arial" w:cs="Arial"/>
        </w:rPr>
      </w:pPr>
    </w:p>
    <w:p w14:paraId="424C06C4" w14:textId="77777777" w:rsidR="00F52E40" w:rsidRDefault="00F52E40">
      <w:pPr>
        <w:rPr>
          <w:rFonts w:ascii="Arial" w:hAnsi="Arial" w:cs="Arial"/>
        </w:rPr>
      </w:pPr>
    </w:p>
    <w:p w14:paraId="6889452E" w14:textId="77777777" w:rsidR="00F52E40" w:rsidRDefault="00F52E40">
      <w:pPr>
        <w:rPr>
          <w:rFonts w:ascii="Arial" w:hAnsi="Arial" w:cs="Arial"/>
        </w:rPr>
      </w:pPr>
    </w:p>
    <w:p w14:paraId="491A04C9" w14:textId="77777777" w:rsidR="00F52E40" w:rsidRDefault="00F52E40">
      <w:pPr>
        <w:rPr>
          <w:rFonts w:ascii="Arial" w:hAnsi="Arial" w:cs="Arial"/>
        </w:rPr>
      </w:pPr>
    </w:p>
    <w:p w14:paraId="73CF6500" w14:textId="77777777" w:rsidR="00F52E40" w:rsidRDefault="00F52E40">
      <w:pPr>
        <w:rPr>
          <w:rFonts w:ascii="Arial" w:hAnsi="Arial" w:cs="Arial"/>
        </w:rPr>
      </w:pPr>
    </w:p>
    <w:p w14:paraId="42BC2F12" w14:textId="77777777" w:rsidR="00F52E40" w:rsidRDefault="00F52E40">
      <w:pPr>
        <w:rPr>
          <w:rFonts w:ascii="Arial" w:hAnsi="Arial" w:cs="Arial"/>
        </w:rPr>
      </w:pPr>
    </w:p>
    <w:p w14:paraId="222B72DD" w14:textId="77777777" w:rsidR="00F52E40" w:rsidRDefault="00F52E40">
      <w:pPr>
        <w:rPr>
          <w:rFonts w:ascii="Arial" w:hAnsi="Arial" w:cs="Arial"/>
        </w:rPr>
      </w:pPr>
    </w:p>
    <w:p w14:paraId="3F5A5FA6" w14:textId="77777777" w:rsidR="00F52E40" w:rsidRDefault="00F52E40">
      <w:pPr>
        <w:rPr>
          <w:rFonts w:ascii="Arial" w:hAnsi="Arial" w:cs="Arial"/>
        </w:rPr>
      </w:pPr>
    </w:p>
    <w:p w14:paraId="65A626B4" w14:textId="77777777" w:rsidR="00F52E40" w:rsidRDefault="00F52E40">
      <w:pPr>
        <w:rPr>
          <w:rFonts w:ascii="Arial" w:hAnsi="Arial" w:cs="Arial"/>
        </w:rPr>
      </w:pPr>
    </w:p>
    <w:p w14:paraId="35B7623A" w14:textId="77777777" w:rsidR="00F52E40" w:rsidRDefault="00F52E40">
      <w:pPr>
        <w:rPr>
          <w:rFonts w:ascii="Arial" w:hAnsi="Arial" w:cs="Arial"/>
        </w:rPr>
      </w:pPr>
    </w:p>
    <w:p w14:paraId="3F08C0B6" w14:textId="77777777" w:rsidR="00F52E40" w:rsidRDefault="00F52E40">
      <w:pPr>
        <w:rPr>
          <w:rFonts w:ascii="Arial" w:hAnsi="Arial" w:cs="Arial"/>
        </w:rPr>
      </w:pPr>
    </w:p>
    <w:p w14:paraId="5506668A" w14:textId="07E6F0C8" w:rsidR="005D4836" w:rsidRDefault="003E762D" w:rsidP="0071621D">
      <w:pPr>
        <w:pStyle w:val="Heading1"/>
        <w:numPr>
          <w:ilvl w:val="0"/>
          <w:numId w:val="8"/>
        </w:numPr>
      </w:pPr>
      <w:bookmarkStart w:id="0" w:name="_Toc193663221"/>
      <w:r w:rsidRPr="00F52E40">
        <w:lastRenderedPageBreak/>
        <w:t>Introduction</w:t>
      </w:r>
      <w:bookmarkEnd w:id="0"/>
      <w:r w:rsidRPr="00F52E40">
        <w:t xml:space="preserve"> </w:t>
      </w:r>
    </w:p>
    <w:p w14:paraId="566BFE6C" w14:textId="1CEF84B2" w:rsidR="005D4836" w:rsidRPr="005D4836" w:rsidRDefault="005D4836" w:rsidP="005D4836">
      <w:pPr>
        <w:ind w:firstLine="720"/>
        <w:rPr>
          <w:rFonts w:ascii="Arial" w:eastAsiaTheme="majorEastAsia" w:hAnsi="Arial" w:cs="Arial"/>
          <w:color w:val="0F4761" w:themeColor="accent1" w:themeShade="BF"/>
          <w:sz w:val="40"/>
          <w:szCs w:val="40"/>
        </w:rPr>
      </w:pPr>
      <w:r w:rsidRPr="005D4836">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w:t>
      </w:r>
      <w:proofErr w:type="gramStart"/>
      <w:r w:rsidRPr="005D4836">
        <w:rPr>
          <w:rFonts w:ascii="Arial" w:hAnsi="Arial" w:cs="Arial"/>
        </w:rPr>
        <w:t>grew</w:t>
      </w:r>
      <w:proofErr w:type="gramEnd"/>
      <w:r w:rsidRPr="005D4836">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5D4836" w:rsidRDefault="005D4836" w:rsidP="005D4836">
      <w:pPr>
        <w:ind w:firstLine="720"/>
        <w:rPr>
          <w:rFonts w:ascii="Arial" w:hAnsi="Arial" w:cs="Arial"/>
        </w:rPr>
      </w:pPr>
      <w:r w:rsidRPr="005D4836">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Default="005D4836" w:rsidP="005D4836">
      <w:pPr>
        <w:ind w:firstLine="720"/>
        <w:rPr>
          <w:rFonts w:ascii="Arial" w:hAnsi="Arial" w:cs="Arial"/>
        </w:rPr>
      </w:pPr>
      <w:r w:rsidRPr="005D4836">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5D4836" w:rsidRDefault="005D4836" w:rsidP="005D4836">
      <w:pPr>
        <w:ind w:firstLine="720"/>
        <w:rPr>
          <w:rFonts w:ascii="Arial" w:hAnsi="Arial" w:cs="Arial"/>
        </w:rPr>
      </w:pPr>
      <w:r w:rsidRPr="005D4836">
        <w:rPr>
          <w:rFonts w:ascii="Arial" w:hAnsi="Arial" w:cs="Arial"/>
        </w:rPr>
        <w:t xml:space="preserve">The primary question this project addresses is: Which areas in Missoula County are most susceptible to invasion by Russian Olive? </w:t>
      </w:r>
      <w:r w:rsidR="006C19B8">
        <w:rPr>
          <w:rFonts w:ascii="Arial" w:hAnsi="Arial" w:cs="Arial"/>
        </w:rPr>
        <w:t>Through</w:t>
      </w:r>
      <w:commentRangeStart w:id="1"/>
      <w:r w:rsidRPr="005D4836">
        <w:rPr>
          <w:rFonts w:ascii="Arial" w:hAnsi="Arial" w:cs="Arial"/>
        </w:rPr>
        <w:t xml:space="preserve"> answering</w:t>
      </w:r>
      <w:commentRangeEnd w:id="1"/>
      <w:r w:rsidR="00A93901">
        <w:rPr>
          <w:rStyle w:val="CommentReference"/>
        </w:rPr>
        <w:commentReference w:id="1"/>
      </w:r>
      <w:r w:rsidRPr="005D4836">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F52E40" w:rsidRDefault="00446A02" w:rsidP="0071621D">
      <w:pPr>
        <w:pStyle w:val="Heading1"/>
        <w:numPr>
          <w:ilvl w:val="0"/>
          <w:numId w:val="8"/>
        </w:numPr>
      </w:pPr>
      <w:bookmarkStart w:id="2" w:name="_Toc193663222"/>
      <w:r w:rsidRPr="00F52E40">
        <w:t>Background</w:t>
      </w:r>
      <w:bookmarkEnd w:id="2"/>
    </w:p>
    <w:p w14:paraId="2150E083" w14:textId="41A35F3E" w:rsidR="00DA6998" w:rsidRDefault="00DA6998" w:rsidP="005D4836">
      <w:pPr>
        <w:ind w:firstLine="720"/>
        <w:rPr>
          <w:rFonts w:ascii="Arial" w:hAnsi="Arial" w:cs="Arial"/>
        </w:rPr>
      </w:pPr>
      <w:r w:rsidRPr="00DA6998">
        <w:rPr>
          <w:rFonts w:ascii="Arial" w:hAnsi="Arial" w:cs="Arial"/>
        </w:rPr>
        <w:t>Russian Olive (</w:t>
      </w:r>
      <w:r w:rsidRPr="00DA6998">
        <w:rPr>
          <w:rFonts w:ascii="Arial" w:hAnsi="Arial" w:cs="Arial"/>
          <w:i/>
          <w:iCs/>
        </w:rPr>
        <w:t>Elaeagnus angustifolia</w:t>
      </w:r>
      <w:r w:rsidRPr="00DA6998">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zones—areas along riverbanks where it thrives and spreads rapidly. In Montana, Russian Olive was first planted as a windbreak as early as 1953, but its unchecked </w:t>
      </w:r>
      <w:r>
        <w:rPr>
          <w:rFonts w:ascii="Arial" w:hAnsi="Arial" w:cs="Arial"/>
        </w:rPr>
        <w:t>spread</w:t>
      </w:r>
      <w:r w:rsidRPr="00DA6998">
        <w:rPr>
          <w:rFonts w:ascii="Arial" w:hAnsi="Arial" w:cs="Arial"/>
        </w:rPr>
        <w:t xml:space="preserve"> has led to significant ecological concerns.</w:t>
      </w:r>
      <w:r>
        <w:rPr>
          <w:rFonts w:ascii="Arial" w:hAnsi="Arial" w:cs="Arial"/>
        </w:rPr>
        <w:t xml:space="preserve"> As of 2010, the</w:t>
      </w:r>
      <w:r w:rsidRPr="00DA6998">
        <w:rPr>
          <w:rFonts w:ascii="Arial" w:hAnsi="Arial" w:cs="Arial"/>
        </w:rPr>
        <w:t xml:space="preserve"> </w:t>
      </w:r>
      <w:r w:rsidR="00B35DD6">
        <w:rPr>
          <w:rFonts w:ascii="Arial" w:hAnsi="Arial" w:cs="Arial"/>
        </w:rPr>
        <w:t xml:space="preserve">Russian </w:t>
      </w:r>
      <w:r w:rsidRPr="00DA6998">
        <w:rPr>
          <w:rFonts w:ascii="Arial" w:hAnsi="Arial" w:cs="Arial"/>
        </w:rPr>
        <w:t>Olive i</w:t>
      </w:r>
      <w:r>
        <w:rPr>
          <w:rFonts w:ascii="Arial" w:hAnsi="Arial" w:cs="Arial"/>
        </w:rPr>
        <w:t>s listed as</w:t>
      </w:r>
      <w:r w:rsidRPr="00DA6998">
        <w:rPr>
          <w:rFonts w:ascii="Arial" w:hAnsi="Arial" w:cs="Arial"/>
        </w:rPr>
        <w:t xml:space="preserve"> State Regulated by the Montana Department of Agriculture, which means it is illegal to intentionally spread or sell.</w:t>
      </w:r>
    </w:p>
    <w:p w14:paraId="367B8A59" w14:textId="5A32B084" w:rsidR="00DA6998" w:rsidRDefault="000B26D2" w:rsidP="006C19B8">
      <w:pPr>
        <w:rPr>
          <w:rFonts w:ascii="Arial" w:hAnsi="Arial" w:cs="Arial"/>
        </w:rPr>
      </w:pPr>
      <w:r w:rsidRPr="00F52E40">
        <w:rPr>
          <w:rFonts w:ascii="Arial" w:hAnsi="Arial" w:cs="Arial"/>
        </w:rPr>
        <w:lastRenderedPageBreak/>
        <w:t>One of the main issues</w:t>
      </w:r>
      <w:r w:rsidR="00B35DD6">
        <w:rPr>
          <w:rFonts w:ascii="Arial" w:hAnsi="Arial" w:cs="Arial"/>
        </w:rPr>
        <w:t xml:space="preserve"> stemming from </w:t>
      </w:r>
      <w:r w:rsidR="00A93901">
        <w:rPr>
          <w:rFonts w:ascii="Arial" w:hAnsi="Arial" w:cs="Arial"/>
        </w:rPr>
        <w:t>the spread of Russian Olive</w:t>
      </w:r>
      <w:r w:rsidR="00B35DD6">
        <w:rPr>
          <w:rFonts w:ascii="Arial" w:hAnsi="Arial" w:cs="Arial"/>
        </w:rPr>
        <w:t>,</w:t>
      </w:r>
      <w:r w:rsidRPr="00F52E40">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F52E40">
        <w:rPr>
          <w:rFonts w:ascii="Arial" w:hAnsi="Arial" w:cs="Arial"/>
        </w:rPr>
        <w:t xml:space="preserve"> between the species. This is an issue due to certain characteristics that give Russian Olive an advantage in this competition.</w:t>
      </w:r>
      <w:r w:rsidR="00F52E40">
        <w:rPr>
          <w:rFonts w:ascii="Arial" w:hAnsi="Arial" w:cs="Arial"/>
        </w:rPr>
        <w:t xml:space="preserve"> Unlike the native </w:t>
      </w:r>
      <w:r w:rsidR="0094030F">
        <w:rPr>
          <w:rFonts w:ascii="Arial" w:hAnsi="Arial" w:cs="Arial"/>
        </w:rPr>
        <w:t>C</w:t>
      </w:r>
      <w:r w:rsidR="00F52E40">
        <w:rPr>
          <w:rFonts w:ascii="Arial" w:hAnsi="Arial" w:cs="Arial"/>
        </w:rPr>
        <w:t>ottonwood</w:t>
      </w:r>
      <w:r w:rsidR="00A93901">
        <w:rPr>
          <w:rFonts w:ascii="Arial" w:hAnsi="Arial" w:cs="Arial"/>
        </w:rPr>
        <w:t>,</w:t>
      </w:r>
      <w:r w:rsidR="00F52E40">
        <w:rPr>
          <w:rFonts w:ascii="Arial" w:hAnsi="Arial" w:cs="Arial"/>
        </w:rPr>
        <w:t xml:space="preserve"> the </w:t>
      </w:r>
      <w:r w:rsidR="0094030F">
        <w:rPr>
          <w:rFonts w:ascii="Arial" w:hAnsi="Arial" w:cs="Arial"/>
        </w:rPr>
        <w:t>Russian</w:t>
      </w:r>
      <w:r w:rsidR="00F52E40">
        <w:rPr>
          <w:rFonts w:ascii="Arial" w:hAnsi="Arial" w:cs="Arial"/>
        </w:rPr>
        <w:t xml:space="preserve"> </w:t>
      </w:r>
      <w:r w:rsidR="0094030F">
        <w:rPr>
          <w:rFonts w:ascii="Arial" w:hAnsi="Arial" w:cs="Arial"/>
        </w:rPr>
        <w:t>O</w:t>
      </w:r>
      <w:r w:rsidR="00F52E40">
        <w:rPr>
          <w:rFonts w:ascii="Arial" w:hAnsi="Arial" w:cs="Arial"/>
        </w:rPr>
        <w:t xml:space="preserve">live can reproduce in the </w:t>
      </w:r>
      <w:commentRangeStart w:id="3"/>
      <w:r w:rsidR="00F52E40">
        <w:rPr>
          <w:rFonts w:ascii="Arial" w:hAnsi="Arial" w:cs="Arial"/>
        </w:rPr>
        <w:t>shade</w:t>
      </w:r>
      <w:commentRangeEnd w:id="3"/>
      <w:r w:rsidR="006C19B8">
        <w:rPr>
          <w:rStyle w:val="EndnoteReference"/>
          <w:rFonts w:ascii="Arial" w:hAnsi="Arial" w:cs="Arial"/>
        </w:rPr>
        <w:endnoteReference w:id="1"/>
      </w:r>
      <w:r w:rsidR="00A93901">
        <w:rPr>
          <w:rStyle w:val="CommentReference"/>
        </w:rPr>
        <w:commentReference w:id="3"/>
      </w:r>
      <w:r w:rsidR="00A93901">
        <w:rPr>
          <w:rFonts w:ascii="Arial" w:hAnsi="Arial" w:cs="Arial"/>
        </w:rPr>
        <w:t>, meaning</w:t>
      </w:r>
      <w:r w:rsidR="0094030F">
        <w:rPr>
          <w:rFonts w:ascii="Arial" w:hAnsi="Arial" w:cs="Arial"/>
        </w:rPr>
        <w:t xml:space="preserve"> the Russian Olive begins to take over as the dominant species. </w:t>
      </w:r>
    </w:p>
    <w:p w14:paraId="56D21733" w14:textId="079C3D9C" w:rsidR="00DA6998" w:rsidRDefault="00442020" w:rsidP="006C19B8">
      <w:pPr>
        <w:rPr>
          <w:rFonts w:ascii="Arial" w:hAnsi="Arial" w:cs="Arial"/>
        </w:rPr>
      </w:pPr>
      <w:r>
        <w:rPr>
          <w:rFonts w:ascii="Arial" w:hAnsi="Arial" w:cs="Arial"/>
        </w:rPr>
        <w:t>Another advantage is the aversion of Beavers to Russian Olive</w:t>
      </w:r>
      <w:r w:rsidR="00101ABE">
        <w:rPr>
          <w:rFonts w:ascii="Arial" w:hAnsi="Arial" w:cs="Arial"/>
        </w:rPr>
        <w:t>.</w:t>
      </w:r>
      <w:r>
        <w:rPr>
          <w:rFonts w:ascii="Arial" w:hAnsi="Arial" w:cs="Arial"/>
        </w:rPr>
        <w:t xml:space="preserve"> </w:t>
      </w:r>
      <w:r w:rsidR="00101ABE">
        <w:rPr>
          <w:rFonts w:ascii="Arial" w:hAnsi="Arial" w:cs="Arial"/>
        </w:rPr>
        <w:t>R</w:t>
      </w:r>
      <w:r>
        <w:rPr>
          <w:rFonts w:ascii="Arial" w:hAnsi="Arial" w:cs="Arial"/>
        </w:rPr>
        <w:t>esearchers found that Beavers tended to damage 57 to 78 percent of cottonwood trees, while only damaging a mere 15 to 18 percent of Russian Olive Trees</w:t>
      </w:r>
      <w:r w:rsidR="000C2347">
        <w:rPr>
          <w:rStyle w:val="EndnoteReference"/>
          <w:rFonts w:ascii="Arial" w:hAnsi="Arial" w:cs="Arial"/>
        </w:rPr>
        <w:endnoteReference w:id="2"/>
      </w:r>
      <w:r>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Default="00DA6998" w:rsidP="006C19B8">
      <w:pPr>
        <w:rPr>
          <w:rFonts w:ascii="Arial" w:hAnsi="Arial" w:cs="Arial"/>
        </w:rPr>
      </w:pPr>
      <w:r w:rsidRPr="00DA6998">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Default="007B54EF" w:rsidP="006C19B8">
      <w:pPr>
        <w:rPr>
          <w:rFonts w:ascii="Arial" w:hAnsi="Arial" w:cs="Arial"/>
        </w:rPr>
      </w:pPr>
      <w:r>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w:t>
      </w:r>
      <w:r w:rsidRPr="007B54EF">
        <w:rPr>
          <w:rFonts w:ascii="Arial" w:hAnsi="Arial" w:cs="Arial"/>
        </w:rPr>
        <w:t>Ungulates</w:t>
      </w:r>
      <w:r>
        <w:rPr>
          <w:rFonts w:ascii="Arial" w:hAnsi="Arial" w:cs="Arial"/>
        </w:rPr>
        <w:t xml:space="preserve"> such as the </w:t>
      </w:r>
      <w:r w:rsidR="000D33F9">
        <w:rPr>
          <w:rFonts w:ascii="Arial" w:hAnsi="Arial" w:cs="Arial"/>
        </w:rPr>
        <w:t>White-Tailed Deer</w:t>
      </w:r>
      <w:r>
        <w:rPr>
          <w:rFonts w:ascii="Arial" w:hAnsi="Arial" w:cs="Arial"/>
        </w:rPr>
        <w:t xml:space="preserve"> forage near cottonwood trees </w:t>
      </w:r>
      <w:r w:rsidR="000D33F9">
        <w:rPr>
          <w:rFonts w:ascii="Arial" w:hAnsi="Arial" w:cs="Arial"/>
        </w:rPr>
        <w:t xml:space="preserve">at a much higher </w:t>
      </w:r>
      <w:r w:rsidR="00101ABE">
        <w:rPr>
          <w:rFonts w:ascii="Arial" w:hAnsi="Arial" w:cs="Arial"/>
        </w:rPr>
        <w:t xml:space="preserve">rate than near </w:t>
      </w:r>
      <w:r w:rsidR="000D33F9">
        <w:rPr>
          <w:rFonts w:ascii="Arial" w:hAnsi="Arial" w:cs="Arial"/>
        </w:rPr>
        <w:t>Russian Olive. Preserving these fragile ecosystems is an important step in combatting climate change at the local level</w:t>
      </w:r>
      <w:r w:rsidR="00B35DD6">
        <w:rPr>
          <w:rFonts w:ascii="Arial" w:hAnsi="Arial" w:cs="Arial"/>
        </w:rPr>
        <w:t>.</w:t>
      </w:r>
    </w:p>
    <w:p w14:paraId="140DEF20" w14:textId="77777777" w:rsidR="006C19B8" w:rsidRDefault="006C19B8" w:rsidP="006C19B8">
      <w:pPr>
        <w:rPr>
          <w:rFonts w:ascii="Arial" w:hAnsi="Arial" w:cs="Arial"/>
        </w:rPr>
      </w:pPr>
      <w:r w:rsidRPr="006C19B8">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Default="00A65C3C" w:rsidP="006C19B8">
      <w:pPr>
        <w:rPr>
          <w:rFonts w:ascii="Arial" w:hAnsi="Arial" w:cs="Arial"/>
        </w:rPr>
      </w:pPr>
      <w:r w:rsidRPr="00A65C3C">
        <w:rPr>
          <w:rFonts w:ascii="Arial" w:hAnsi="Arial" w:cs="Arial"/>
        </w:rPr>
        <w:t xml:space="preserve">However, fewer studies have focused on the western part of the state, </w:t>
      </w:r>
      <w:r w:rsidR="00101ABE">
        <w:rPr>
          <w:rFonts w:ascii="Arial" w:hAnsi="Arial" w:cs="Arial"/>
        </w:rPr>
        <w:t>including</w:t>
      </w:r>
      <w:r w:rsidRPr="00A65C3C">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759B63A2" w:rsidR="00A65C3C" w:rsidRPr="00A65C3C" w:rsidRDefault="00F43DE5" w:rsidP="006C19B8">
      <w:pPr>
        <w:rPr>
          <w:rFonts w:ascii="Arial" w:hAnsi="Arial" w:cs="Arial"/>
        </w:rPr>
      </w:pPr>
      <w:r>
        <w:rPr>
          <w:rFonts w:ascii="Arial" w:hAnsi="Arial" w:cs="Arial"/>
        </w:rPr>
        <w:lastRenderedPageBreak/>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Pr>
          <w:rFonts w:ascii="Arial" w:hAnsi="Arial" w:cs="Arial"/>
        </w:rPr>
        <w:t>most of</w:t>
      </w:r>
      <w:r>
        <w:rPr>
          <w:rFonts w:ascii="Arial" w:hAnsi="Arial" w:cs="Arial"/>
        </w:rPr>
        <w:t xml:space="preserve"> them come from the </w:t>
      </w:r>
      <w:commentRangeStart w:id="4"/>
      <w:r>
        <w:rPr>
          <w:rFonts w:ascii="Arial" w:hAnsi="Arial" w:cs="Arial"/>
        </w:rPr>
        <w:t>2023 field survey.</w:t>
      </w:r>
      <w:commentRangeEnd w:id="4"/>
      <w:r w:rsidR="00101ABE">
        <w:rPr>
          <w:rStyle w:val="CommentReference"/>
        </w:rPr>
        <w:commentReference w:id="4"/>
      </w:r>
    </w:p>
    <w:p w14:paraId="1A5174A8" w14:textId="269F7B8B" w:rsidR="00A65C3C" w:rsidRDefault="00F43DE5" w:rsidP="006C19B8">
      <w:pPr>
        <w:rPr>
          <w:rFonts w:ascii="Arial" w:hAnsi="Arial" w:cs="Arial"/>
        </w:rPr>
      </w:pPr>
      <w:r>
        <w:rPr>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0E00FF69" w:rsidR="00F43DE5" w:rsidRPr="00F51EF5" w:rsidRDefault="00F43DE5" w:rsidP="00F43DE5">
                            <w:pPr>
                              <w:pStyle w:val="Caption"/>
                              <w:rPr>
                                <w:noProof/>
                              </w:rPr>
                            </w:pPr>
                            <w:r>
                              <w:t xml:space="preserve">Figure </w:t>
                            </w:r>
                            <w:fldSimple w:instr=" SEQ Figure \* ARABIC ">
                              <w:r w:rsidR="00B53412">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0E00FF69" w:rsidR="00F43DE5" w:rsidRPr="00F51EF5" w:rsidRDefault="00F43DE5" w:rsidP="00F43DE5">
                      <w:pPr>
                        <w:pStyle w:val="Caption"/>
                        <w:rPr>
                          <w:noProof/>
                        </w:rPr>
                      </w:pPr>
                      <w:r>
                        <w:t xml:space="preserve">Figure </w:t>
                      </w:r>
                      <w:fldSimple w:instr=" SEQ Figure \* ARABIC ">
                        <w:r w:rsidR="00B53412">
                          <w:rPr>
                            <w:noProof/>
                          </w:rPr>
                          <w:t>1</w:t>
                        </w:r>
                      </w:fldSimple>
                      <w:r>
                        <w:t>: Russian Olive Observations in Recent Years</w:t>
                      </w:r>
                      <w:r w:rsidR="00B35DD6">
                        <w:t xml:space="preserve"> via MTNHP</w:t>
                      </w:r>
                    </w:p>
                  </w:txbxContent>
                </v:textbox>
                <w10:wrap type="topAndBottom"/>
              </v:shape>
            </w:pict>
          </mc:Fallback>
        </mc:AlternateContent>
      </w:r>
      <w:r>
        <w:rPr>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A65C3C">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Default="0037097F" w:rsidP="0071621D">
      <w:pPr>
        <w:pStyle w:val="Heading1"/>
        <w:numPr>
          <w:ilvl w:val="0"/>
          <w:numId w:val="8"/>
        </w:numPr>
      </w:pPr>
      <w:bookmarkStart w:id="5" w:name="_Toc193663223"/>
      <w:r w:rsidRPr="00F52E40">
        <w:t>Methodology</w:t>
      </w:r>
      <w:bookmarkEnd w:id="5"/>
    </w:p>
    <w:p w14:paraId="696F6DD2" w14:textId="42BD395F" w:rsidR="0071621D" w:rsidRPr="0071621D" w:rsidRDefault="0071621D" w:rsidP="0071621D">
      <w:pPr>
        <w:pStyle w:val="Heading2"/>
        <w:numPr>
          <w:ilvl w:val="1"/>
          <w:numId w:val="8"/>
        </w:numPr>
      </w:pPr>
      <w:bookmarkStart w:id="6" w:name="_Toc193663224"/>
      <w:r>
        <w:t>Model and Variable Selection</w:t>
      </w:r>
      <w:bookmarkEnd w:id="6"/>
    </w:p>
    <w:p w14:paraId="65E169FA" w14:textId="77777777" w:rsidR="00481000" w:rsidRPr="00481000" w:rsidRDefault="00897CE4" w:rsidP="00481000">
      <w:pPr>
        <w:rPr>
          <w:rFonts w:ascii="Arial" w:hAnsi="Arial" w:cs="Arial"/>
        </w:rPr>
      </w:pPr>
      <w:r>
        <w:rPr>
          <w:rFonts w:ascii="Arial" w:hAnsi="Arial" w:cs="Arial"/>
        </w:rPr>
        <w:tab/>
      </w:r>
      <w:r w:rsidR="00481000" w:rsidRPr="00481000">
        <w:rPr>
          <w:rFonts w:ascii="Arial" w:hAnsi="Arial" w:cs="Arial"/>
        </w:rPr>
        <w:t>I chose to use a method called Habitat Suitability Modeling (HSM) for this project, as it is a well-established approach for predicting how well an area can support a given species. This method is commonly used in conservation science, ecology, and land management to guide decisions about where to focus monitoring, restoration, or control efforts.</w:t>
      </w:r>
    </w:p>
    <w:p w14:paraId="13AB9283" w14:textId="2006A8BF" w:rsidR="00481000" w:rsidRPr="00481000" w:rsidRDefault="00481000" w:rsidP="00481000">
      <w:pPr>
        <w:rPr>
          <w:rFonts w:ascii="Arial" w:hAnsi="Arial" w:cs="Arial"/>
        </w:rPr>
      </w:pPr>
      <w:r w:rsidRPr="00481000">
        <w:rPr>
          <w:rFonts w:ascii="Arial" w:hAnsi="Arial" w:cs="Arial"/>
        </w:rPr>
        <w:t xml:space="preserve">Habitat Suitability Modeling works by identifying the key environmental conditions that a species needs to survive and </w:t>
      </w:r>
      <w:proofErr w:type="gramStart"/>
      <w:r w:rsidRPr="00481000">
        <w:rPr>
          <w:rFonts w:ascii="Arial" w:hAnsi="Arial" w:cs="Arial"/>
        </w:rPr>
        <w:t>thrive</w:t>
      </w:r>
      <w:r w:rsidR="00194263">
        <w:rPr>
          <w:rFonts w:ascii="Arial" w:hAnsi="Arial" w:cs="Arial"/>
        </w:rPr>
        <w:t>;</w:t>
      </w:r>
      <w:proofErr w:type="gramEnd"/>
      <w:r w:rsidR="00194263">
        <w:rPr>
          <w:rFonts w:ascii="Arial" w:hAnsi="Arial" w:cs="Arial"/>
        </w:rPr>
        <w:t xml:space="preserve"> </w:t>
      </w:r>
      <w:r w:rsidRPr="00481000">
        <w:rPr>
          <w:rFonts w:ascii="Arial" w:hAnsi="Arial" w:cs="Arial"/>
        </w:rPr>
        <w:t xml:space="preserve">such as soil type, moisture levels, temperature, land cover, and proximity to water. Once these factors are known, the model evaluates a geographic area to determine how suitable each part of it is for the species in </w:t>
      </w:r>
      <w:r w:rsidRPr="00481000">
        <w:rPr>
          <w:rFonts w:ascii="Arial" w:hAnsi="Arial" w:cs="Arial"/>
        </w:rPr>
        <w:lastRenderedPageBreak/>
        <w:t>question. The result is typically a map that highlights areas with higher or lower habitat suitability.</w:t>
      </w:r>
    </w:p>
    <w:p w14:paraId="7768A445" w14:textId="2215487E" w:rsidR="00897CE4" w:rsidRDefault="00481000" w:rsidP="00EC6E3A">
      <w:pPr>
        <w:rPr>
          <w:rFonts w:ascii="Arial" w:hAnsi="Arial" w:cs="Arial"/>
        </w:rPr>
      </w:pPr>
      <w:r w:rsidRPr="00481000">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Default="00EC6E3A" w:rsidP="00481000">
      <w:pPr>
        <w:rPr>
          <w:rFonts w:ascii="Arial" w:hAnsi="Arial" w:cs="Arial"/>
        </w:rPr>
      </w:pPr>
      <w:r w:rsidRPr="00EC6E3A">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w:t>
      </w:r>
      <w:r>
        <w:rPr>
          <w:rFonts w:ascii="Arial" w:hAnsi="Arial" w:cs="Arial"/>
        </w:rPr>
        <w:t xml:space="preserve">also </w:t>
      </w:r>
      <w:r w:rsidRPr="00EC6E3A">
        <w:rPr>
          <w:rFonts w:ascii="Arial" w:hAnsi="Arial" w:cs="Arial"/>
        </w:rPr>
        <w:t>tends to grow in soils with low to moderate soluble salt concentrations and exhibits some tolerance for saline conditions</w:t>
      </w:r>
      <w:r>
        <w:rPr>
          <w:rStyle w:val="EndnoteReference"/>
          <w:rFonts w:ascii="Arial" w:hAnsi="Arial" w:cs="Arial"/>
        </w:rPr>
        <w:endnoteReference w:id="3"/>
      </w:r>
      <w:r w:rsidRPr="00EC6E3A">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Default="00EC6E3A" w:rsidP="00EC6E3A">
      <w:pPr>
        <w:pStyle w:val="ListParagraph"/>
        <w:numPr>
          <w:ilvl w:val="0"/>
          <w:numId w:val="4"/>
        </w:numPr>
        <w:rPr>
          <w:rFonts w:ascii="Arial" w:hAnsi="Arial" w:cs="Arial"/>
        </w:rPr>
      </w:pPr>
      <w:r>
        <w:rPr>
          <w:rFonts w:ascii="Arial" w:hAnsi="Arial" w:cs="Arial"/>
          <w:b/>
          <w:bCs/>
        </w:rPr>
        <w:t xml:space="preserve">Land Cover: </w:t>
      </w:r>
      <w:r>
        <w:rPr>
          <w:rFonts w:ascii="Arial" w:hAnsi="Arial" w:cs="Arial"/>
        </w:rPr>
        <w:t>Wetland Riparian, Introduced Vegetation, and Conifer Forests</w:t>
      </w:r>
    </w:p>
    <w:p w14:paraId="3B0F488E" w14:textId="7FB75A17" w:rsidR="00EC6E3A" w:rsidRDefault="00EC6E3A" w:rsidP="00EC6E3A">
      <w:pPr>
        <w:pStyle w:val="ListParagraph"/>
        <w:numPr>
          <w:ilvl w:val="0"/>
          <w:numId w:val="4"/>
        </w:numPr>
        <w:rPr>
          <w:rFonts w:ascii="Arial" w:hAnsi="Arial" w:cs="Arial"/>
        </w:rPr>
      </w:pPr>
      <w:r>
        <w:rPr>
          <w:rFonts w:ascii="Arial" w:hAnsi="Arial" w:cs="Arial"/>
          <w:b/>
          <w:bCs/>
        </w:rPr>
        <w:t xml:space="preserve">Climate: </w:t>
      </w:r>
      <w:r>
        <w:rPr>
          <w:rFonts w:ascii="Arial" w:hAnsi="Arial" w:cs="Arial"/>
        </w:rPr>
        <w:t>Frost-free days, Degree Days, and Maximum Summer Temperature</w:t>
      </w:r>
    </w:p>
    <w:p w14:paraId="2DB119A1" w14:textId="046EA564" w:rsidR="00EC6E3A" w:rsidRPr="00EC6E3A" w:rsidRDefault="00EC6E3A" w:rsidP="00EC6E3A">
      <w:pPr>
        <w:pStyle w:val="ListParagraph"/>
        <w:numPr>
          <w:ilvl w:val="0"/>
          <w:numId w:val="4"/>
        </w:numPr>
        <w:rPr>
          <w:rFonts w:ascii="Arial" w:hAnsi="Arial" w:cs="Arial"/>
        </w:rPr>
      </w:pPr>
      <w:r>
        <w:rPr>
          <w:rFonts w:ascii="Arial" w:hAnsi="Arial" w:cs="Arial"/>
          <w:b/>
          <w:bCs/>
        </w:rPr>
        <w:t xml:space="preserve">Soil: </w:t>
      </w:r>
      <w:r>
        <w:rPr>
          <w:rFonts w:ascii="Arial" w:hAnsi="Arial" w:cs="Arial"/>
        </w:rPr>
        <w:t>Soil pH and Bulk Density.</w:t>
      </w:r>
    </w:p>
    <w:p w14:paraId="78520F67" w14:textId="12EA84FB" w:rsidR="0011067E" w:rsidRDefault="00EC6E3A" w:rsidP="00481000">
      <w:pPr>
        <w:rPr>
          <w:rFonts w:ascii="Arial" w:hAnsi="Arial" w:cs="Arial"/>
          <w:b/>
          <w:bCs/>
        </w:rPr>
      </w:pPr>
      <w:r w:rsidRPr="00EC6E3A">
        <w:rPr>
          <w:rFonts w:ascii="Arial" w:hAnsi="Arial" w:cs="Arial"/>
        </w:rPr>
        <w:t>To gather the necessary data, I used the Montana Spatial Data Infrastructure (MSDI) and ArcGIS. Below is an overview of the environmental variables I incorporated into my model:</w:t>
      </w:r>
      <w:r>
        <w:rPr>
          <w:rFonts w:ascii="Arial" w:hAnsi="Arial" w:cs="Arial"/>
        </w:rPr>
        <w:t xml:space="preserve"> </w:t>
      </w:r>
    </w:p>
    <w:p w14:paraId="1C8D0DA1" w14:textId="4C48DEF4" w:rsidR="00EC6E3A" w:rsidRPr="00EC6E3A" w:rsidRDefault="00EC6E3A" w:rsidP="00EC6E3A">
      <w:pPr>
        <w:rPr>
          <w:rFonts w:ascii="Arial" w:hAnsi="Arial" w:cs="Arial"/>
          <w:b/>
          <w:bCs/>
        </w:rPr>
      </w:pPr>
      <w:r w:rsidRPr="00EC6E3A">
        <w:rPr>
          <w:rFonts w:ascii="Arial" w:hAnsi="Arial" w:cs="Arial"/>
          <w:b/>
          <w:bCs/>
        </w:rPr>
        <w:t>1. Land Cover</w:t>
      </w:r>
    </w:p>
    <w:p w14:paraId="5D12FFF8" w14:textId="77777777" w:rsidR="00194263" w:rsidRPr="00194263" w:rsidRDefault="00194263" w:rsidP="00194263">
      <w:pPr>
        <w:rPr>
          <w:rFonts w:ascii="Arial" w:hAnsi="Arial" w:cs="Arial"/>
        </w:rPr>
      </w:pPr>
      <w:r w:rsidRPr="00194263">
        <w:rPr>
          <w:rFonts w:ascii="Arial" w:hAnsi="Arial" w:cs="Arial"/>
          <w:b/>
          <w:bCs/>
        </w:rPr>
        <w:t>Land cover level</w:t>
      </w:r>
      <w:r w:rsidRPr="00194263">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194263" w:rsidRDefault="00194263" w:rsidP="00194263">
      <w:pPr>
        <w:numPr>
          <w:ilvl w:val="0"/>
          <w:numId w:val="13"/>
        </w:numPr>
        <w:rPr>
          <w:rFonts w:ascii="Arial" w:hAnsi="Arial" w:cs="Arial"/>
        </w:rPr>
      </w:pPr>
      <w:r w:rsidRPr="00194263">
        <w:rPr>
          <w:rFonts w:ascii="Arial" w:hAnsi="Arial" w:cs="Arial"/>
          <w:b/>
          <w:bCs/>
        </w:rPr>
        <w:t>Level 1:</w:t>
      </w:r>
      <w:r w:rsidRPr="00194263">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194263" w:rsidRDefault="00194263" w:rsidP="00194263">
      <w:pPr>
        <w:numPr>
          <w:ilvl w:val="0"/>
          <w:numId w:val="13"/>
        </w:numPr>
        <w:rPr>
          <w:rFonts w:ascii="Arial" w:hAnsi="Arial" w:cs="Arial"/>
        </w:rPr>
      </w:pPr>
      <w:r w:rsidRPr="00194263">
        <w:rPr>
          <w:rFonts w:ascii="Arial" w:hAnsi="Arial" w:cs="Arial"/>
          <w:b/>
          <w:bCs/>
        </w:rPr>
        <w:t>Level 2:</w:t>
      </w:r>
      <w:r w:rsidRPr="00194263">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194263" w:rsidRDefault="00194263" w:rsidP="00194263">
      <w:pPr>
        <w:numPr>
          <w:ilvl w:val="0"/>
          <w:numId w:val="13"/>
        </w:numPr>
        <w:rPr>
          <w:rFonts w:ascii="Arial" w:hAnsi="Arial" w:cs="Arial"/>
        </w:rPr>
      </w:pPr>
      <w:r w:rsidRPr="00194263">
        <w:rPr>
          <w:rFonts w:ascii="Arial" w:hAnsi="Arial" w:cs="Arial"/>
          <w:b/>
          <w:bCs/>
        </w:rPr>
        <w:lastRenderedPageBreak/>
        <w:t>Level 3:</w:t>
      </w:r>
      <w:r w:rsidRPr="00194263">
        <w:rPr>
          <w:rFonts w:ascii="Arial" w:hAnsi="Arial" w:cs="Arial"/>
        </w:rPr>
        <w:t xml:space="preserve"> The most detailed level, where each pixel is assigned a highly specific classification, often down to </w:t>
      </w:r>
      <w:proofErr w:type="gramStart"/>
      <w:r w:rsidRPr="00194263">
        <w:rPr>
          <w:rFonts w:ascii="Arial" w:hAnsi="Arial" w:cs="Arial"/>
        </w:rPr>
        <w:t>particular vegetation</w:t>
      </w:r>
      <w:proofErr w:type="gramEnd"/>
      <w:r w:rsidRPr="00194263">
        <w:rPr>
          <w:rFonts w:ascii="Arial" w:hAnsi="Arial" w:cs="Arial"/>
        </w:rPr>
        <w:t xml:space="preserve"> communities or land uses.</w:t>
      </w:r>
    </w:p>
    <w:p w14:paraId="3766433F" w14:textId="77777777" w:rsidR="00194263" w:rsidRPr="00194263" w:rsidRDefault="00194263" w:rsidP="00194263">
      <w:pPr>
        <w:rPr>
          <w:rFonts w:ascii="Arial" w:hAnsi="Arial" w:cs="Arial"/>
        </w:rPr>
      </w:pPr>
      <w:r w:rsidRPr="00194263">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EC6E3A" w:rsidRDefault="00EC6E3A" w:rsidP="00EC6E3A">
      <w:pPr>
        <w:rPr>
          <w:rFonts w:ascii="Arial" w:hAnsi="Arial" w:cs="Arial"/>
          <w:b/>
          <w:bCs/>
        </w:rPr>
      </w:pPr>
      <w:r w:rsidRPr="00EC6E3A">
        <w:rPr>
          <w:rFonts w:ascii="Arial" w:hAnsi="Arial" w:cs="Arial"/>
          <w:b/>
          <w:bCs/>
        </w:rPr>
        <w:t>2. Climate Data</w:t>
      </w:r>
    </w:p>
    <w:p w14:paraId="7F922D92" w14:textId="77777777" w:rsidR="00EC6E3A" w:rsidRPr="00EC6E3A" w:rsidRDefault="00EC6E3A" w:rsidP="00481000">
      <w:pPr>
        <w:rPr>
          <w:rFonts w:ascii="Arial" w:hAnsi="Arial" w:cs="Arial"/>
        </w:rPr>
      </w:pPr>
      <w:r w:rsidRPr="00EC6E3A">
        <w:rPr>
          <w:rFonts w:ascii="Arial" w:hAnsi="Arial" w:cs="Arial"/>
        </w:rPr>
        <w:t xml:space="preserve">Climate data was sourced from the </w:t>
      </w:r>
      <w:r w:rsidRPr="00EC6E3A">
        <w:rPr>
          <w:rFonts w:ascii="Arial" w:hAnsi="Arial" w:cs="Arial"/>
          <w:b/>
          <w:bCs/>
        </w:rPr>
        <w:t>Montana Climate Office</w:t>
      </w:r>
      <w:r w:rsidRPr="00EC6E3A">
        <w:rPr>
          <w:rFonts w:ascii="Arial" w:hAnsi="Arial" w:cs="Arial"/>
        </w:rPr>
        <w:t>, and the key variables I included are:</w:t>
      </w:r>
    </w:p>
    <w:p w14:paraId="25EB47C5" w14:textId="77777777" w:rsidR="00EC6E3A" w:rsidRPr="00EC6E3A" w:rsidRDefault="00EC6E3A" w:rsidP="00EC6E3A">
      <w:pPr>
        <w:numPr>
          <w:ilvl w:val="0"/>
          <w:numId w:val="6"/>
        </w:numPr>
        <w:rPr>
          <w:rFonts w:ascii="Arial" w:hAnsi="Arial" w:cs="Arial"/>
        </w:rPr>
      </w:pPr>
      <w:r w:rsidRPr="00EC6E3A">
        <w:rPr>
          <w:rFonts w:ascii="Arial" w:hAnsi="Arial" w:cs="Arial"/>
          <w:b/>
          <w:bCs/>
        </w:rPr>
        <w:t>Frost-Free Days:</w:t>
      </w:r>
      <w:r w:rsidRPr="00EC6E3A">
        <w:rPr>
          <w:rFonts w:ascii="Arial" w:hAnsi="Arial" w:cs="Arial"/>
        </w:rPr>
        <w:t xml:space="preserve"> Estimated number of days without frost (daily minimum temperature &gt; 32°F).</w:t>
      </w:r>
    </w:p>
    <w:p w14:paraId="4E2D06E4" w14:textId="77777777" w:rsidR="00EC6E3A" w:rsidRPr="00EC6E3A" w:rsidRDefault="00EC6E3A" w:rsidP="00EC6E3A">
      <w:pPr>
        <w:numPr>
          <w:ilvl w:val="0"/>
          <w:numId w:val="6"/>
        </w:numPr>
        <w:rPr>
          <w:rFonts w:ascii="Arial" w:hAnsi="Arial" w:cs="Arial"/>
        </w:rPr>
      </w:pPr>
      <w:r w:rsidRPr="00EC6E3A">
        <w:rPr>
          <w:rFonts w:ascii="Arial" w:hAnsi="Arial" w:cs="Arial"/>
          <w:b/>
          <w:bCs/>
        </w:rPr>
        <w:t>Relative Effective Annual Precipitation (REAP):</w:t>
      </w:r>
      <w:r w:rsidRPr="00EC6E3A">
        <w:rPr>
          <w:rFonts w:ascii="Arial" w:hAnsi="Arial" w:cs="Arial"/>
        </w:rPr>
        <w:t xml:space="preserve"> 30-year precipitation data adjusted for slope and aspect.</w:t>
      </w:r>
    </w:p>
    <w:p w14:paraId="0CD1905C" w14:textId="344795D4" w:rsidR="00EC6E3A" w:rsidRPr="00EC6E3A" w:rsidRDefault="00EC6E3A" w:rsidP="00E84441">
      <w:pPr>
        <w:numPr>
          <w:ilvl w:val="0"/>
          <w:numId w:val="6"/>
        </w:numPr>
        <w:rPr>
          <w:rFonts w:ascii="Arial" w:hAnsi="Arial" w:cs="Arial"/>
        </w:rPr>
      </w:pPr>
      <w:r w:rsidRPr="00EC6E3A">
        <w:rPr>
          <w:rFonts w:ascii="Arial" w:hAnsi="Arial" w:cs="Arial"/>
          <w:b/>
          <w:bCs/>
        </w:rPr>
        <w:t>Precipitation:</w:t>
      </w:r>
      <w:r w:rsidRPr="00EC6E3A">
        <w:rPr>
          <w:rFonts w:ascii="Arial" w:hAnsi="Arial" w:cs="Arial"/>
        </w:rPr>
        <w:t xml:space="preserve"> Mean annual precipitation (mm) for the 1991–2020 period.</w:t>
      </w:r>
    </w:p>
    <w:p w14:paraId="5E9BCF85" w14:textId="77777777" w:rsidR="00EC6E3A" w:rsidRPr="00EC6E3A" w:rsidRDefault="00EC6E3A" w:rsidP="00EC6E3A">
      <w:pPr>
        <w:numPr>
          <w:ilvl w:val="0"/>
          <w:numId w:val="6"/>
        </w:numPr>
        <w:rPr>
          <w:rFonts w:ascii="Arial" w:hAnsi="Arial" w:cs="Arial"/>
        </w:rPr>
      </w:pPr>
      <w:r w:rsidRPr="00EC6E3A">
        <w:rPr>
          <w:rFonts w:ascii="Arial" w:hAnsi="Arial" w:cs="Arial"/>
          <w:b/>
          <w:bCs/>
        </w:rPr>
        <w:t>Maximum/Minimum Temperature:</w:t>
      </w:r>
      <w:r w:rsidRPr="00EC6E3A">
        <w:rPr>
          <w:rFonts w:ascii="Arial" w:hAnsi="Arial" w:cs="Arial"/>
        </w:rPr>
        <w:t xml:space="preserve"> Mean maximum and minimum temperatures (°C) in July and January, respectively.</w:t>
      </w:r>
    </w:p>
    <w:p w14:paraId="74950667" w14:textId="77777777" w:rsidR="00EC6E3A" w:rsidRPr="00EC6E3A" w:rsidRDefault="00EC6E3A" w:rsidP="00EC6E3A">
      <w:pPr>
        <w:rPr>
          <w:rFonts w:ascii="Arial" w:hAnsi="Arial" w:cs="Arial"/>
          <w:b/>
          <w:bCs/>
        </w:rPr>
      </w:pPr>
      <w:r w:rsidRPr="00EC6E3A">
        <w:rPr>
          <w:rFonts w:ascii="Arial" w:hAnsi="Arial" w:cs="Arial"/>
          <w:b/>
          <w:bCs/>
        </w:rPr>
        <w:t>3. Soil Data</w:t>
      </w:r>
    </w:p>
    <w:p w14:paraId="14239981" w14:textId="77777777" w:rsidR="00EC6E3A" w:rsidRPr="00EC6E3A" w:rsidRDefault="00EC6E3A" w:rsidP="00481000">
      <w:pPr>
        <w:rPr>
          <w:rFonts w:ascii="Arial" w:hAnsi="Arial" w:cs="Arial"/>
        </w:rPr>
      </w:pPr>
      <w:r w:rsidRPr="00EC6E3A">
        <w:rPr>
          <w:rFonts w:ascii="Arial" w:hAnsi="Arial" w:cs="Arial"/>
        </w:rPr>
        <w:t>Soil variables were selected based on their relevance to Russian Olive’s growth preferences:</w:t>
      </w:r>
    </w:p>
    <w:p w14:paraId="34C4958C" w14:textId="77777777" w:rsidR="00EC6E3A" w:rsidRPr="00EC6E3A" w:rsidRDefault="00EC6E3A" w:rsidP="00EC6E3A">
      <w:pPr>
        <w:numPr>
          <w:ilvl w:val="0"/>
          <w:numId w:val="7"/>
        </w:numPr>
        <w:rPr>
          <w:rFonts w:ascii="Arial" w:hAnsi="Arial" w:cs="Arial"/>
        </w:rPr>
      </w:pPr>
      <w:r w:rsidRPr="00EC6E3A">
        <w:rPr>
          <w:rFonts w:ascii="Arial" w:hAnsi="Arial" w:cs="Arial"/>
          <w:b/>
          <w:bCs/>
        </w:rPr>
        <w:t>Soil pH:</w:t>
      </w:r>
      <w:r w:rsidRPr="00EC6E3A">
        <w:rPr>
          <w:rFonts w:ascii="Arial" w:hAnsi="Arial" w:cs="Arial"/>
        </w:rPr>
        <w:t xml:space="preserve"> pH of the topsoil layer (0–5 cm depth).</w:t>
      </w:r>
    </w:p>
    <w:p w14:paraId="74A9F1B9" w14:textId="77777777" w:rsidR="00EC6E3A" w:rsidRPr="00EC6E3A" w:rsidRDefault="00EC6E3A" w:rsidP="00EC6E3A">
      <w:pPr>
        <w:numPr>
          <w:ilvl w:val="0"/>
          <w:numId w:val="7"/>
        </w:numPr>
        <w:rPr>
          <w:rFonts w:ascii="Arial" w:hAnsi="Arial" w:cs="Arial"/>
        </w:rPr>
      </w:pPr>
      <w:r w:rsidRPr="00EC6E3A">
        <w:rPr>
          <w:rFonts w:ascii="Arial" w:hAnsi="Arial" w:cs="Arial"/>
          <w:b/>
          <w:bCs/>
        </w:rPr>
        <w:t>Bulk Density:</w:t>
      </w:r>
      <w:r w:rsidRPr="00EC6E3A">
        <w:rPr>
          <w:rFonts w:ascii="Arial" w:hAnsi="Arial" w:cs="Arial"/>
        </w:rPr>
        <w:t xml:space="preserve"> Mass of the topsoil layer (0–5 cm depth).</w:t>
      </w:r>
    </w:p>
    <w:p w14:paraId="36AB4C8E" w14:textId="07A947E5" w:rsidR="00EC6E3A" w:rsidRDefault="00EC6E3A" w:rsidP="00481000">
      <w:pPr>
        <w:rPr>
          <w:rFonts w:ascii="Arial" w:hAnsi="Arial" w:cs="Arial"/>
        </w:rPr>
      </w:pPr>
      <w:r w:rsidRPr="00EC6E3A">
        <w:rPr>
          <w:rFonts w:ascii="Arial" w:hAnsi="Arial" w:cs="Arial"/>
        </w:rPr>
        <w:t xml:space="preserve">By incorporating these variables, </w:t>
      </w:r>
      <w:commentRangeStart w:id="7"/>
      <w:r w:rsidRPr="00EC6E3A">
        <w:rPr>
          <w:rFonts w:ascii="Arial" w:hAnsi="Arial" w:cs="Arial"/>
        </w:rPr>
        <w:t xml:space="preserve">I </w:t>
      </w:r>
      <w:r>
        <w:rPr>
          <w:rFonts w:ascii="Arial" w:hAnsi="Arial" w:cs="Arial"/>
        </w:rPr>
        <w:t>aim</w:t>
      </w:r>
      <w:r w:rsidR="00194263">
        <w:rPr>
          <w:rFonts w:ascii="Arial" w:hAnsi="Arial" w:cs="Arial"/>
        </w:rPr>
        <w:t>ed</w:t>
      </w:r>
      <w:r w:rsidRPr="00EC6E3A">
        <w:rPr>
          <w:rFonts w:ascii="Arial" w:hAnsi="Arial" w:cs="Arial"/>
        </w:rPr>
        <w:t xml:space="preserve"> to create a robust </w:t>
      </w:r>
      <w:commentRangeEnd w:id="7"/>
      <w:r w:rsidR="005B6479">
        <w:rPr>
          <w:rStyle w:val="CommentReference"/>
        </w:rPr>
        <w:commentReference w:id="7"/>
      </w:r>
      <w:r w:rsidRPr="00EC6E3A">
        <w:rPr>
          <w:rFonts w:ascii="Arial" w:hAnsi="Arial" w:cs="Arial"/>
        </w:rPr>
        <w:t>model that reflects the environmental conditions most conducive to Russian Olive’s spread in Missoula County.</w:t>
      </w:r>
      <w:r w:rsidR="007D68D1">
        <w:rPr>
          <w:rFonts w:ascii="Arial" w:hAnsi="Arial" w:cs="Arial"/>
        </w:rPr>
        <w:t xml:space="preserve"> A detailed table summarizing these variables and the corresponding sources can be found in Appendix </w:t>
      </w:r>
      <w:r w:rsidR="00CF0220">
        <w:rPr>
          <w:rFonts w:ascii="Arial" w:hAnsi="Arial" w:cs="Arial"/>
        </w:rPr>
        <w:t>A</w:t>
      </w:r>
      <w:r w:rsidR="007D68D1">
        <w:rPr>
          <w:rFonts w:ascii="Arial" w:hAnsi="Arial" w:cs="Arial"/>
        </w:rPr>
        <w:t>.</w:t>
      </w:r>
    </w:p>
    <w:p w14:paraId="6BFFC6C4" w14:textId="1C67678B" w:rsidR="0071621D" w:rsidRPr="00EC6E3A" w:rsidRDefault="0071621D" w:rsidP="0071621D">
      <w:pPr>
        <w:pStyle w:val="Heading2"/>
        <w:numPr>
          <w:ilvl w:val="1"/>
          <w:numId w:val="8"/>
        </w:numPr>
      </w:pPr>
      <w:bookmarkStart w:id="8" w:name="_Toc193663225"/>
      <w:r>
        <w:t>Data Sources</w:t>
      </w:r>
      <w:bookmarkEnd w:id="8"/>
    </w:p>
    <w:p w14:paraId="45354238" w14:textId="683397BA" w:rsidR="00956B72" w:rsidRPr="00956B72" w:rsidRDefault="00956B72" w:rsidP="00956B72">
      <w:pPr>
        <w:ind w:firstLine="360"/>
        <w:rPr>
          <w:rFonts w:ascii="Arial" w:hAnsi="Arial" w:cs="Arial"/>
        </w:rPr>
      </w:pPr>
      <w:r w:rsidRPr="00956B72">
        <w:rPr>
          <w:rFonts w:ascii="Arial" w:hAnsi="Arial" w:cs="Arial"/>
        </w:rPr>
        <w:t>I used two distinct datasets for this model, both representing locations in Missoula County where Russian Olive has been observed</w:t>
      </w:r>
      <w:r>
        <w:rPr>
          <w:rFonts w:ascii="Arial" w:hAnsi="Arial" w:cs="Arial"/>
        </w:rPr>
        <w:t xml:space="preserve">, </w:t>
      </w:r>
      <w:r w:rsidRPr="00956B72">
        <w:rPr>
          <w:rFonts w:ascii="Arial" w:hAnsi="Arial" w:cs="Arial"/>
        </w:rPr>
        <w:t xml:space="preserve">commonly referred to as </w:t>
      </w:r>
      <w:r w:rsidRPr="00956B72">
        <w:rPr>
          <w:rFonts w:ascii="Arial" w:hAnsi="Arial" w:cs="Arial"/>
          <w:b/>
          <w:bCs/>
        </w:rPr>
        <w:t>presence points</w:t>
      </w:r>
      <w:r w:rsidRPr="00956B72">
        <w:rPr>
          <w:rFonts w:ascii="Arial" w:hAnsi="Arial" w:cs="Arial"/>
        </w:rPr>
        <w:t>. The first dataset, provided by the Missoula County Ecology Extension, consists of field survey data collected during the past year (2023–2024). I consider this dataset to be the more reliable of the two, as each observation has been verified through direct fieldwork.</w:t>
      </w:r>
    </w:p>
    <w:p w14:paraId="273A4AD7" w14:textId="77777777" w:rsidR="00956B72" w:rsidRPr="00956B72" w:rsidRDefault="00956B72" w:rsidP="00956B72">
      <w:pPr>
        <w:rPr>
          <w:rFonts w:ascii="Arial" w:hAnsi="Arial" w:cs="Arial"/>
        </w:rPr>
      </w:pPr>
    </w:p>
    <w:p w14:paraId="13F00AC4" w14:textId="0255F48C" w:rsidR="00956B72" w:rsidRDefault="00956B72" w:rsidP="00956B72">
      <w:pPr>
        <w:rPr>
          <w:rFonts w:ascii="Arial" w:hAnsi="Arial" w:cs="Arial"/>
        </w:rPr>
      </w:pPr>
      <w:r w:rsidRPr="00956B72">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3CAEAB57" w:rsidR="0011067E" w:rsidRDefault="00CF4F25" w:rsidP="00481000">
      <w:pPr>
        <w:rPr>
          <w:rFonts w:ascii="Arial" w:hAnsi="Arial" w:cs="Arial"/>
        </w:rPr>
      </w:pPr>
      <w:r w:rsidRPr="00CF4F25">
        <w:rPr>
          <w:rFonts w:ascii="Arial" w:hAnsi="Arial" w:cs="Arial"/>
        </w:rPr>
        <w:t xml:space="preserve">The second dataset comes from the Montana Natural Heritage Program (MTNHP), which aggregates data from surveys, </w:t>
      </w:r>
      <w:proofErr w:type="spellStart"/>
      <w:r w:rsidRPr="00CF4F25">
        <w:rPr>
          <w:rFonts w:ascii="Arial" w:hAnsi="Arial" w:cs="Arial"/>
        </w:rPr>
        <w:t>iNaturalist</w:t>
      </w:r>
      <w:proofErr w:type="spellEnd"/>
      <w:r w:rsidRPr="00CF4F25">
        <w:rPr>
          <w:rFonts w:ascii="Arial" w:hAnsi="Arial" w:cs="Arial"/>
        </w:rPr>
        <w:t xml:space="preserve"> users, and other sources. While this dataset is less reliable due to </w:t>
      </w:r>
      <w:r>
        <w:rPr>
          <w:rFonts w:ascii="Arial" w:hAnsi="Arial" w:cs="Arial"/>
        </w:rPr>
        <w:t xml:space="preserve">the number of </w:t>
      </w:r>
      <w:r w:rsidRPr="00CF4F25">
        <w:rPr>
          <w:rFonts w:ascii="Arial" w:hAnsi="Arial" w:cs="Arial"/>
        </w:rPr>
        <w:t>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F52E40" w:rsidRDefault="0071621D" w:rsidP="0071621D">
      <w:pPr>
        <w:pStyle w:val="Heading2"/>
        <w:numPr>
          <w:ilvl w:val="1"/>
          <w:numId w:val="8"/>
        </w:numPr>
      </w:pPr>
      <w:bookmarkStart w:id="9" w:name="_Toc193663226"/>
      <w:r>
        <w:t>Data Cleaning and Integration</w:t>
      </w:r>
      <w:bookmarkEnd w:id="9"/>
    </w:p>
    <w:p w14:paraId="5AD5825B" w14:textId="449F1A73" w:rsidR="00916631" w:rsidRPr="00916631" w:rsidRDefault="00916631" w:rsidP="00916631">
      <w:pPr>
        <w:ind w:firstLine="720"/>
        <w:rPr>
          <w:rFonts w:ascii="Arial" w:hAnsi="Arial" w:cs="Arial"/>
        </w:rPr>
      </w:pPr>
      <w:r w:rsidRPr="00916631">
        <w:rPr>
          <w:rFonts w:ascii="Arial" w:hAnsi="Arial" w:cs="Arial"/>
        </w:rPr>
        <w:t>There are several ways to combine datasets like these</w:t>
      </w:r>
      <w:r>
        <w:rPr>
          <w:rFonts w:ascii="Arial" w:hAnsi="Arial" w:cs="Arial"/>
        </w:rPr>
        <w:t xml:space="preserve">, </w:t>
      </w:r>
      <w:r w:rsidRPr="00916631">
        <w:rPr>
          <w:rFonts w:ascii="Arial" w:hAnsi="Arial" w:cs="Arial"/>
        </w:rPr>
        <w:t xml:space="preserve">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916631">
        <w:rPr>
          <w:rFonts w:ascii="Arial" w:hAnsi="Arial" w:cs="Arial"/>
        </w:rPr>
        <w:t>presence</w:t>
      </w:r>
      <w:proofErr w:type="gramEnd"/>
      <w:r w:rsidRPr="00916631">
        <w:rPr>
          <w:rFonts w:ascii="Arial" w:hAnsi="Arial" w:cs="Arial"/>
        </w:rPr>
        <w:t xml:space="preserve"> point datasets using built-in geoprocessing tools, without needing to write custom code.</w:t>
      </w:r>
    </w:p>
    <w:p w14:paraId="4A3F9BDA" w14:textId="77777777" w:rsidR="00916631" w:rsidRDefault="00916631" w:rsidP="00916631">
      <w:pPr>
        <w:rPr>
          <w:rFonts w:ascii="Arial" w:hAnsi="Arial" w:cs="Arial"/>
        </w:rPr>
      </w:pPr>
      <w:r w:rsidRPr="00916631">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Default="00D831D6" w:rsidP="00916631">
      <w:pPr>
        <w:rPr>
          <w:rFonts w:ascii="Arial" w:hAnsi="Arial" w:cs="Arial"/>
        </w:rPr>
      </w:pPr>
      <w:r w:rsidRPr="00D831D6">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Default="00916631" w:rsidP="00916631">
      <w:pPr>
        <w:rPr>
          <w:rFonts w:ascii="Arial" w:hAnsi="Arial" w:cs="Arial"/>
        </w:rPr>
      </w:pPr>
      <w:r w:rsidRPr="00916631">
        <w:rPr>
          <w:rFonts w:ascii="Arial" w:hAnsi="Arial" w:cs="Arial"/>
        </w:rPr>
        <w:t xml:space="preserve">To preserve the integrity of both datasets, I used the </w:t>
      </w:r>
      <w:r w:rsidRPr="00916631">
        <w:rPr>
          <w:rFonts w:ascii="Arial" w:hAnsi="Arial" w:cs="Arial"/>
          <w:b/>
          <w:bCs/>
        </w:rPr>
        <w:t>Append</w:t>
      </w:r>
      <w:r w:rsidRPr="00916631">
        <w:rPr>
          <w:rFonts w:ascii="Arial" w:hAnsi="Arial" w:cs="Arial"/>
        </w:rPr>
        <w:t xml:space="preserve"> tool in ArcGIS, which allowed me to merge the two while retaining all relevant attribute fields from the MTNHP dataset. I also addressed overlapping points between the datasets by using the </w:t>
      </w:r>
      <w:r w:rsidRPr="00916631">
        <w:rPr>
          <w:rFonts w:ascii="Arial" w:hAnsi="Arial" w:cs="Arial"/>
          <w:b/>
          <w:bCs/>
        </w:rPr>
        <w:t>Near</w:t>
      </w:r>
      <w:r w:rsidRPr="00916631">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401DA0" w:rsidRDefault="00401DA0" w:rsidP="00401DA0">
      <w:pPr>
        <w:rPr>
          <w:rFonts w:ascii="Arial" w:hAnsi="Arial" w:cs="Arial"/>
        </w:rPr>
      </w:pPr>
      <w:r w:rsidRPr="00401DA0">
        <w:rPr>
          <w:rFonts w:ascii="Arial" w:hAnsi="Arial" w:cs="Arial"/>
        </w:rPr>
        <w:lastRenderedPageBreak/>
        <w:t>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w:t>
      </w:r>
      <w:r>
        <w:rPr>
          <w:rFonts w:ascii="Arial" w:hAnsi="Arial" w:cs="Arial"/>
        </w:rPr>
        <w:t xml:space="preserve">, </w:t>
      </w:r>
      <w:r w:rsidRPr="00401DA0">
        <w:rPr>
          <w:rFonts w:ascii="Arial" w:hAnsi="Arial" w:cs="Arial"/>
        </w:rPr>
        <w:t xml:space="preserve">confirmed locations where Russian Olive does </w:t>
      </w:r>
      <w:r w:rsidRPr="00401DA0">
        <w:rPr>
          <w:rFonts w:ascii="Arial" w:hAnsi="Arial" w:cs="Arial"/>
          <w:i/>
          <w:iCs/>
        </w:rPr>
        <w:t>not</w:t>
      </w:r>
      <w:r w:rsidRPr="00401DA0">
        <w:rPr>
          <w:rFonts w:ascii="Arial" w:hAnsi="Arial" w:cs="Arial"/>
        </w:rPr>
        <w:t xml:space="preserve"> occur</w:t>
      </w:r>
      <w:r>
        <w:rPr>
          <w:rFonts w:ascii="Arial" w:hAnsi="Arial" w:cs="Arial"/>
        </w:rPr>
        <w:t>, can be hard to come by</w:t>
      </w:r>
      <w:r w:rsidRPr="00401DA0">
        <w:rPr>
          <w:rFonts w:ascii="Arial" w:hAnsi="Arial" w:cs="Arial"/>
        </w:rPr>
        <w:t xml:space="preserve">, I used </w:t>
      </w:r>
      <w:r w:rsidRPr="00401DA0">
        <w:rPr>
          <w:rFonts w:ascii="Arial" w:hAnsi="Arial" w:cs="Arial"/>
          <w:b/>
          <w:bCs/>
        </w:rPr>
        <w:t>pseudo-absence points</w:t>
      </w:r>
      <w:r w:rsidRPr="00401DA0">
        <w:rPr>
          <w:rFonts w:ascii="Arial" w:hAnsi="Arial" w:cs="Arial"/>
        </w:rPr>
        <w:t xml:space="preserve"> instead.</w:t>
      </w:r>
    </w:p>
    <w:p w14:paraId="43F0D446" w14:textId="77777777" w:rsidR="00401DA0" w:rsidRPr="00401DA0" w:rsidRDefault="00401DA0" w:rsidP="00401DA0">
      <w:pPr>
        <w:rPr>
          <w:rFonts w:ascii="Arial" w:hAnsi="Arial" w:cs="Arial"/>
        </w:rPr>
      </w:pPr>
      <w:r w:rsidRPr="00401DA0">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401DA0" w:rsidRDefault="00401DA0" w:rsidP="00401DA0">
      <w:pPr>
        <w:rPr>
          <w:rFonts w:ascii="Arial" w:hAnsi="Arial" w:cs="Arial"/>
        </w:rPr>
      </w:pPr>
      <w:r w:rsidRPr="00401DA0">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401DA0" w:rsidRDefault="00401DA0" w:rsidP="00401DA0">
      <w:pPr>
        <w:rPr>
          <w:rFonts w:ascii="Arial" w:hAnsi="Arial" w:cs="Arial"/>
        </w:rPr>
      </w:pPr>
      <w:r w:rsidRPr="00401DA0">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02C9CAF3" w:rsidR="00401DA0" w:rsidRPr="00401DA0" w:rsidRDefault="00401DA0" w:rsidP="00401DA0">
      <w:pPr>
        <w:rPr>
          <w:rFonts w:ascii="Arial" w:hAnsi="Arial" w:cs="Arial"/>
        </w:rPr>
      </w:pPr>
      <w:r w:rsidRPr="00401DA0">
        <w:rPr>
          <w:rFonts w:ascii="Arial" w:hAnsi="Arial" w:cs="Arial"/>
        </w:rPr>
        <w:t xml:space="preserve">To generate pseudo-absence points, I used ArcGIS to randomly distribute them across Missoula County. It’s crucial to maintain an </w:t>
      </w:r>
      <w:r w:rsidRPr="00401DA0">
        <w:rPr>
          <w:rFonts w:ascii="Arial" w:hAnsi="Arial" w:cs="Arial"/>
          <w:b/>
          <w:bCs/>
        </w:rPr>
        <w:t>equal ratio of pseudo-absence points to presence points</w:t>
      </w:r>
      <w:r w:rsidRPr="00401DA0">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77777777" w:rsidR="00401DA0" w:rsidRPr="00401DA0" w:rsidRDefault="00401DA0" w:rsidP="00401DA0">
      <w:pPr>
        <w:rPr>
          <w:rFonts w:ascii="Arial" w:hAnsi="Arial" w:cs="Arial"/>
        </w:rPr>
      </w:pPr>
      <w:r w:rsidRPr="00401DA0">
        <w:rPr>
          <w:rFonts w:ascii="Arial" w:hAnsi="Arial" w:cs="Arial"/>
        </w:rPr>
        <w:t>If the ratio is skewed—such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Default="00401DA0" w:rsidP="00401DA0">
      <w:pPr>
        <w:rPr>
          <w:rFonts w:ascii="Arial" w:hAnsi="Arial" w:cs="Arial"/>
        </w:rPr>
      </w:pPr>
      <w:r w:rsidRPr="00401DA0">
        <w:rPr>
          <w:rFonts w:ascii="Arial" w:hAnsi="Arial" w:cs="Arial"/>
        </w:rPr>
        <w:t xml:space="preserve">By aiming for a balanced ratio, I </w:t>
      </w:r>
      <w:r>
        <w:rPr>
          <w:rFonts w:ascii="Arial" w:hAnsi="Arial" w:cs="Arial"/>
        </w:rPr>
        <w:t>ensured</w:t>
      </w:r>
      <w:r w:rsidRPr="00401DA0">
        <w:rPr>
          <w:rFonts w:ascii="Arial" w:hAnsi="Arial" w:cs="Arial"/>
        </w:rPr>
        <w:t xml:space="preserve"> the model receives an equal opportunity to learn about both suitable and unsuitable habitats, improving its predictive accuracy and overall performance.</w:t>
      </w:r>
    </w:p>
    <w:p w14:paraId="10AB6B71" w14:textId="77777777" w:rsidR="004B6542" w:rsidRDefault="004B6542" w:rsidP="006E140A">
      <w:pPr>
        <w:rPr>
          <w:rFonts w:ascii="Arial" w:hAnsi="Arial" w:cs="Arial"/>
        </w:rPr>
      </w:pPr>
      <w:r>
        <w:rPr>
          <w:rFonts w:ascii="Arial" w:hAnsi="Arial" w:cs="Arial"/>
        </w:rPr>
        <w:t>B</w:t>
      </w:r>
      <w:r w:rsidRPr="004B6542">
        <w:rPr>
          <w:rFonts w:ascii="Arial" w:hAnsi="Arial" w:cs="Arial"/>
        </w:rPr>
        <w:t xml:space="preserve">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I’ll go into more detail about how the random forest model </w:t>
      </w:r>
      <w:r w:rsidRPr="004B6542">
        <w:rPr>
          <w:rFonts w:ascii="Arial" w:hAnsi="Arial" w:cs="Arial"/>
        </w:rPr>
        <w:lastRenderedPageBreak/>
        <w:t>uses this column, along with the environmental variables, to classify areas based on their suitability for Russian Olive.</w:t>
      </w:r>
    </w:p>
    <w:p w14:paraId="26924133" w14:textId="5A5E210E" w:rsidR="006E140A" w:rsidRPr="006E140A" w:rsidRDefault="00D831D6" w:rsidP="006E140A">
      <w:pPr>
        <w:rPr>
          <w:rFonts w:ascii="Arial" w:hAnsi="Arial" w:cs="Arial"/>
        </w:rPr>
      </w:pPr>
      <w:r w:rsidRPr="00D831D6">
        <w:rPr>
          <w:rFonts w:ascii="Arial" w:hAnsi="Arial" w:cs="Arial"/>
        </w:rPr>
        <w:t xml:space="preserve">Once I </w:t>
      </w:r>
      <w:r w:rsidR="00CF0220">
        <w:rPr>
          <w:rFonts w:ascii="Arial" w:hAnsi="Arial" w:cs="Arial"/>
        </w:rPr>
        <w:t>have the combined</w:t>
      </w:r>
      <w:r w:rsidRPr="00D831D6">
        <w:rPr>
          <w:rFonts w:ascii="Arial" w:hAnsi="Arial" w:cs="Arial"/>
        </w:rPr>
        <w:t xml:space="preserve"> dataset</w:t>
      </w:r>
      <w:r w:rsidR="004B6542">
        <w:rPr>
          <w:rFonts w:ascii="Arial" w:hAnsi="Arial" w:cs="Arial"/>
        </w:rPr>
        <w:t xml:space="preserve">, </w:t>
      </w:r>
      <w:r w:rsidRPr="00D831D6">
        <w:rPr>
          <w:rFonts w:ascii="Arial" w:hAnsi="Arial" w:cs="Arial"/>
        </w:rPr>
        <w:t xml:space="preserve">including Missoula County points, state data points, and pseudo-absence </w:t>
      </w:r>
      <w:r w:rsidR="004B6542" w:rsidRPr="00D831D6">
        <w:rPr>
          <w:rFonts w:ascii="Arial" w:hAnsi="Arial" w:cs="Arial"/>
        </w:rPr>
        <w:t xml:space="preserve">points, </w:t>
      </w:r>
      <w:r w:rsidRPr="00D831D6">
        <w:rPr>
          <w:rFonts w:ascii="Arial" w:hAnsi="Arial" w:cs="Arial"/>
        </w:rPr>
        <w:t xml:space="preserve">I </w:t>
      </w:r>
      <w:r w:rsidR="00AA0D5E">
        <w:rPr>
          <w:rFonts w:ascii="Arial" w:hAnsi="Arial" w:cs="Arial"/>
        </w:rPr>
        <w:t>add</w:t>
      </w:r>
      <w:r w:rsidR="00401DA0">
        <w:rPr>
          <w:rFonts w:ascii="Arial" w:hAnsi="Arial" w:cs="Arial"/>
        </w:rPr>
        <w:t>ed</w:t>
      </w:r>
      <w:r w:rsidR="00AA0D5E">
        <w:rPr>
          <w:rFonts w:ascii="Arial" w:hAnsi="Arial" w:cs="Arial"/>
        </w:rPr>
        <w:t xml:space="preserve"> </w:t>
      </w:r>
      <w:r w:rsidRPr="00D831D6">
        <w:rPr>
          <w:rFonts w:ascii="Arial" w:hAnsi="Arial" w:cs="Arial"/>
        </w:rPr>
        <w:t>the environmental variables</w:t>
      </w:r>
      <w:r w:rsidR="00AA0D5E">
        <w:rPr>
          <w:rFonts w:ascii="Arial" w:hAnsi="Arial" w:cs="Arial"/>
        </w:rPr>
        <w:t xml:space="preserve">, </w:t>
      </w:r>
      <w:r w:rsidR="00CF0220">
        <w:rPr>
          <w:rFonts w:ascii="Arial" w:hAnsi="Arial" w:cs="Arial"/>
        </w:rPr>
        <w:t>overlay</w:t>
      </w:r>
      <w:r w:rsidR="00AA0D5E">
        <w:rPr>
          <w:rFonts w:ascii="Arial" w:hAnsi="Arial" w:cs="Arial"/>
        </w:rPr>
        <w:t>ing</w:t>
      </w:r>
      <w:r w:rsidR="00CF0220">
        <w:rPr>
          <w:rFonts w:ascii="Arial" w:hAnsi="Arial" w:cs="Arial"/>
        </w:rPr>
        <w:t xml:space="preserve"> e</w:t>
      </w:r>
      <w:r w:rsidRPr="00D831D6">
        <w:rPr>
          <w:rFonts w:ascii="Arial" w:hAnsi="Arial" w:cs="Arial"/>
        </w:rPr>
        <w:t>ach variable layer</w:t>
      </w:r>
      <w:r w:rsidR="00CF0220">
        <w:rPr>
          <w:rFonts w:ascii="Arial" w:hAnsi="Arial" w:cs="Arial"/>
        </w:rPr>
        <w:t xml:space="preserve"> or raster</w:t>
      </w:r>
      <w:r w:rsidRPr="00D831D6">
        <w:rPr>
          <w:rFonts w:ascii="Arial" w:hAnsi="Arial" w:cs="Arial"/>
        </w:rPr>
        <w:t xml:space="preserve"> (</w:t>
      </w:r>
      <w:r w:rsidR="006E140A">
        <w:rPr>
          <w:rFonts w:ascii="Arial" w:hAnsi="Arial" w:cs="Arial"/>
        </w:rPr>
        <w:t>Table 1 Below</w:t>
      </w:r>
      <w:r w:rsidRPr="00D831D6">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3"/>
        <w:gridCol w:w="2753"/>
        <w:gridCol w:w="3459"/>
        <w:gridCol w:w="2140"/>
      </w:tblGrid>
      <w:tr w:rsidR="006E140A" w:rsidRPr="00DD116E" w14:paraId="1C8FFF68" w14:textId="77777777" w:rsidTr="004B6542">
        <w:trPr>
          <w:trHeight w:val="313"/>
          <w:tblHeader/>
          <w:tblCellSpacing w:w="15" w:type="dxa"/>
        </w:trPr>
        <w:tc>
          <w:tcPr>
            <w:tcW w:w="0" w:type="auto"/>
            <w:vAlign w:val="center"/>
            <w:hideMark/>
          </w:tcPr>
          <w:p w14:paraId="00531474"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Category</w:t>
            </w:r>
          </w:p>
        </w:tc>
        <w:tc>
          <w:tcPr>
            <w:tcW w:w="0" w:type="auto"/>
            <w:vAlign w:val="center"/>
            <w:hideMark/>
          </w:tcPr>
          <w:p w14:paraId="0E44671B"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Variable</w:t>
            </w:r>
          </w:p>
        </w:tc>
        <w:tc>
          <w:tcPr>
            <w:tcW w:w="0" w:type="auto"/>
            <w:vAlign w:val="center"/>
            <w:hideMark/>
          </w:tcPr>
          <w:p w14:paraId="71343CCA"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Description</w:t>
            </w:r>
          </w:p>
        </w:tc>
        <w:tc>
          <w:tcPr>
            <w:tcW w:w="0" w:type="auto"/>
            <w:vAlign w:val="center"/>
            <w:hideMark/>
          </w:tcPr>
          <w:p w14:paraId="7C0D129D"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Source</w:t>
            </w:r>
          </w:p>
        </w:tc>
      </w:tr>
      <w:tr w:rsidR="006E140A" w:rsidRPr="00DD116E" w14:paraId="07695A1E" w14:textId="77777777" w:rsidTr="004B6542">
        <w:trPr>
          <w:trHeight w:val="1214"/>
          <w:tblCellSpacing w:w="15" w:type="dxa"/>
        </w:trPr>
        <w:tc>
          <w:tcPr>
            <w:tcW w:w="0" w:type="auto"/>
            <w:vAlign w:val="center"/>
            <w:hideMark/>
          </w:tcPr>
          <w:p w14:paraId="5B4601A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Land Cover</w:t>
            </w:r>
          </w:p>
        </w:tc>
        <w:tc>
          <w:tcPr>
            <w:tcW w:w="0" w:type="auto"/>
            <w:vAlign w:val="center"/>
            <w:hideMark/>
          </w:tcPr>
          <w:p w14:paraId="27BB8CA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2 Classification</w:t>
            </w:r>
          </w:p>
        </w:tc>
        <w:tc>
          <w:tcPr>
            <w:tcW w:w="0" w:type="auto"/>
            <w:vAlign w:val="center"/>
            <w:hideMark/>
          </w:tcPr>
          <w:p w14:paraId="6110136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Intermediate detail with 27 land cover categories. Provides sufficient detail without complexity.</w:t>
            </w:r>
          </w:p>
        </w:tc>
        <w:tc>
          <w:tcPr>
            <w:tcW w:w="0" w:type="auto"/>
            <w:vAlign w:val="center"/>
            <w:hideMark/>
          </w:tcPr>
          <w:p w14:paraId="40C602E1"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Spatial Data Infrastructure (MSDI)</w:t>
            </w:r>
          </w:p>
        </w:tc>
      </w:tr>
      <w:tr w:rsidR="006E140A" w:rsidRPr="00DD116E" w14:paraId="4BB4BAE9" w14:textId="77777777" w:rsidTr="004B6542">
        <w:trPr>
          <w:trHeight w:val="625"/>
          <w:tblCellSpacing w:w="15" w:type="dxa"/>
        </w:trPr>
        <w:tc>
          <w:tcPr>
            <w:tcW w:w="0" w:type="auto"/>
            <w:vAlign w:val="center"/>
            <w:hideMark/>
          </w:tcPr>
          <w:p w14:paraId="6FB2E55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D1566D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1 Classification</w:t>
            </w:r>
          </w:p>
        </w:tc>
        <w:tc>
          <w:tcPr>
            <w:tcW w:w="0" w:type="auto"/>
            <w:vAlign w:val="center"/>
            <w:hideMark/>
          </w:tcPr>
          <w:p w14:paraId="79181CE6"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Broad categorizations with 8 land cover classes.</w:t>
            </w:r>
          </w:p>
        </w:tc>
        <w:tc>
          <w:tcPr>
            <w:tcW w:w="0" w:type="auto"/>
            <w:vAlign w:val="center"/>
            <w:hideMark/>
          </w:tcPr>
          <w:p w14:paraId="2D19A3F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047CD65D" w14:textId="77777777" w:rsidTr="004B6542">
        <w:trPr>
          <w:trHeight w:val="919"/>
          <w:tblCellSpacing w:w="15" w:type="dxa"/>
        </w:trPr>
        <w:tc>
          <w:tcPr>
            <w:tcW w:w="0" w:type="auto"/>
            <w:vAlign w:val="center"/>
            <w:hideMark/>
          </w:tcPr>
          <w:p w14:paraId="6F73579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6F4C2C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3 Classification</w:t>
            </w:r>
          </w:p>
        </w:tc>
        <w:tc>
          <w:tcPr>
            <w:tcW w:w="0" w:type="auto"/>
            <w:vAlign w:val="center"/>
            <w:hideMark/>
          </w:tcPr>
          <w:p w14:paraId="66E134A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Highly granular, with each 30-meter pixel assigned a unique value.</w:t>
            </w:r>
          </w:p>
        </w:tc>
        <w:tc>
          <w:tcPr>
            <w:tcW w:w="0" w:type="auto"/>
            <w:vAlign w:val="center"/>
            <w:hideMark/>
          </w:tcPr>
          <w:p w14:paraId="68AE5EE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2A0DD747" w14:textId="77777777" w:rsidTr="004B6542">
        <w:trPr>
          <w:trHeight w:val="938"/>
          <w:tblCellSpacing w:w="15" w:type="dxa"/>
        </w:trPr>
        <w:tc>
          <w:tcPr>
            <w:tcW w:w="0" w:type="auto"/>
            <w:vAlign w:val="center"/>
            <w:hideMark/>
          </w:tcPr>
          <w:p w14:paraId="4438519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Climate</w:t>
            </w:r>
          </w:p>
        </w:tc>
        <w:tc>
          <w:tcPr>
            <w:tcW w:w="0" w:type="auto"/>
            <w:vAlign w:val="center"/>
            <w:hideMark/>
          </w:tcPr>
          <w:p w14:paraId="3F9F540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Frost-Free Days</w:t>
            </w:r>
          </w:p>
        </w:tc>
        <w:tc>
          <w:tcPr>
            <w:tcW w:w="0" w:type="auto"/>
            <w:vAlign w:val="center"/>
            <w:hideMark/>
          </w:tcPr>
          <w:p w14:paraId="5E67EE54"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Estimated number of days without frost (daily minimum temperature &gt; 32°F).</w:t>
            </w:r>
          </w:p>
        </w:tc>
        <w:tc>
          <w:tcPr>
            <w:tcW w:w="0" w:type="auto"/>
            <w:vAlign w:val="center"/>
            <w:hideMark/>
          </w:tcPr>
          <w:p w14:paraId="542EFF8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3C14AB2E" w14:textId="77777777" w:rsidTr="004B6542">
        <w:trPr>
          <w:trHeight w:val="607"/>
          <w:tblCellSpacing w:w="15" w:type="dxa"/>
        </w:trPr>
        <w:tc>
          <w:tcPr>
            <w:tcW w:w="0" w:type="auto"/>
            <w:vAlign w:val="center"/>
            <w:hideMark/>
          </w:tcPr>
          <w:p w14:paraId="70089495"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14391783"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Relative Effective Annual Precipitation (REAP)</w:t>
            </w:r>
          </w:p>
        </w:tc>
        <w:tc>
          <w:tcPr>
            <w:tcW w:w="0" w:type="auto"/>
            <w:vAlign w:val="center"/>
            <w:hideMark/>
          </w:tcPr>
          <w:p w14:paraId="6D47A7F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30-year precipitation data adjusted for slope and aspect.</w:t>
            </w:r>
          </w:p>
        </w:tc>
        <w:tc>
          <w:tcPr>
            <w:tcW w:w="0" w:type="auto"/>
            <w:vAlign w:val="center"/>
            <w:hideMark/>
          </w:tcPr>
          <w:p w14:paraId="7103DBD0"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7B041B11" w14:textId="77777777" w:rsidTr="004B6542">
        <w:trPr>
          <w:trHeight w:val="625"/>
          <w:tblCellSpacing w:w="15" w:type="dxa"/>
        </w:trPr>
        <w:tc>
          <w:tcPr>
            <w:tcW w:w="0" w:type="auto"/>
            <w:vAlign w:val="center"/>
            <w:hideMark/>
          </w:tcPr>
          <w:p w14:paraId="7FF7DDD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6306BB60"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Precipitation</w:t>
            </w:r>
          </w:p>
        </w:tc>
        <w:tc>
          <w:tcPr>
            <w:tcW w:w="0" w:type="auto"/>
            <w:vAlign w:val="center"/>
            <w:hideMark/>
          </w:tcPr>
          <w:p w14:paraId="144F414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annual precipitation (mm) for the 1991–2020 period.</w:t>
            </w:r>
          </w:p>
        </w:tc>
        <w:tc>
          <w:tcPr>
            <w:tcW w:w="0" w:type="auto"/>
            <w:vAlign w:val="center"/>
            <w:hideMark/>
          </w:tcPr>
          <w:p w14:paraId="3F88B7E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0F148617" w14:textId="77777777" w:rsidTr="004B6542">
        <w:trPr>
          <w:trHeight w:val="919"/>
          <w:tblCellSpacing w:w="15" w:type="dxa"/>
        </w:trPr>
        <w:tc>
          <w:tcPr>
            <w:tcW w:w="0" w:type="auto"/>
            <w:vAlign w:val="center"/>
            <w:hideMark/>
          </w:tcPr>
          <w:p w14:paraId="678F4892"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7EDFEA5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Maximum/Minimum Temperature</w:t>
            </w:r>
          </w:p>
        </w:tc>
        <w:tc>
          <w:tcPr>
            <w:tcW w:w="0" w:type="auto"/>
            <w:vAlign w:val="center"/>
            <w:hideMark/>
          </w:tcPr>
          <w:p w14:paraId="6F2F167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maximum and minimum temperatures (°C) in July and January, respectively.</w:t>
            </w:r>
          </w:p>
        </w:tc>
        <w:tc>
          <w:tcPr>
            <w:tcW w:w="0" w:type="auto"/>
            <w:vAlign w:val="center"/>
            <w:hideMark/>
          </w:tcPr>
          <w:p w14:paraId="7C7E29B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08F9AA4D" w14:textId="77777777" w:rsidTr="004B6542">
        <w:trPr>
          <w:trHeight w:val="625"/>
          <w:tblCellSpacing w:w="15" w:type="dxa"/>
        </w:trPr>
        <w:tc>
          <w:tcPr>
            <w:tcW w:w="0" w:type="auto"/>
            <w:vAlign w:val="center"/>
            <w:hideMark/>
          </w:tcPr>
          <w:p w14:paraId="2168E405"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Soil</w:t>
            </w:r>
          </w:p>
        </w:tc>
        <w:tc>
          <w:tcPr>
            <w:tcW w:w="0" w:type="auto"/>
            <w:vAlign w:val="center"/>
            <w:hideMark/>
          </w:tcPr>
          <w:p w14:paraId="5000481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Soil pH</w:t>
            </w:r>
          </w:p>
        </w:tc>
        <w:tc>
          <w:tcPr>
            <w:tcW w:w="0" w:type="auto"/>
            <w:vAlign w:val="center"/>
            <w:hideMark/>
          </w:tcPr>
          <w:p w14:paraId="35DB787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pH of the topsoil layer (0–5 cm depth).</w:t>
            </w:r>
          </w:p>
        </w:tc>
        <w:tc>
          <w:tcPr>
            <w:tcW w:w="0" w:type="auto"/>
            <w:vAlign w:val="center"/>
            <w:hideMark/>
          </w:tcPr>
          <w:p w14:paraId="3FAA728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52B62C42" w14:textId="77777777" w:rsidTr="004B6542">
        <w:trPr>
          <w:trHeight w:val="607"/>
          <w:tblCellSpacing w:w="15" w:type="dxa"/>
        </w:trPr>
        <w:tc>
          <w:tcPr>
            <w:tcW w:w="0" w:type="auto"/>
            <w:vAlign w:val="center"/>
            <w:hideMark/>
          </w:tcPr>
          <w:p w14:paraId="6D06F0F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E57E96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Bulk Density</w:t>
            </w:r>
          </w:p>
        </w:tc>
        <w:tc>
          <w:tcPr>
            <w:tcW w:w="0" w:type="auto"/>
            <w:vAlign w:val="center"/>
            <w:hideMark/>
          </w:tcPr>
          <w:p w14:paraId="4DA2305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Mass of the topsoil layer (0–5 cm depth).</w:t>
            </w:r>
          </w:p>
        </w:tc>
        <w:tc>
          <w:tcPr>
            <w:tcW w:w="0" w:type="auto"/>
            <w:vAlign w:val="center"/>
            <w:hideMark/>
          </w:tcPr>
          <w:p w14:paraId="62257995" w14:textId="77777777" w:rsidR="006E140A" w:rsidRPr="00DD116E" w:rsidRDefault="006E140A" w:rsidP="006E140A">
            <w:pPr>
              <w:keepNext/>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bl>
    <w:p w14:paraId="5643C115" w14:textId="3C5F975A" w:rsidR="006E140A" w:rsidRDefault="006E140A" w:rsidP="006E140A">
      <w:pPr>
        <w:pStyle w:val="Caption"/>
        <w:rPr>
          <w:rFonts w:ascii="Arial" w:hAnsi="Arial" w:cs="Arial"/>
        </w:rPr>
      </w:pPr>
      <w:r>
        <w:t xml:space="preserve">Table </w:t>
      </w:r>
      <w:fldSimple w:instr=" SEQ Table \* ARABIC ">
        <w:r w:rsidR="009F40E0">
          <w:rPr>
            <w:noProof/>
          </w:rPr>
          <w:t>1</w:t>
        </w:r>
      </w:fldSimple>
      <w:r>
        <w:t>: Environmental Variables Used</w:t>
      </w:r>
    </w:p>
    <w:p w14:paraId="5BA7BFF2" w14:textId="7E279DFE" w:rsidR="006E140A" w:rsidRPr="006E140A" w:rsidRDefault="006E140A" w:rsidP="006E140A">
      <w:pPr>
        <w:rPr>
          <w:rFonts w:ascii="Arial" w:hAnsi="Arial" w:cs="Arial"/>
        </w:rPr>
      </w:pPr>
      <w:r w:rsidRPr="006E140A">
        <w:rPr>
          <w:rFonts w:ascii="Arial" w:hAnsi="Arial" w:cs="Arial"/>
        </w:rPr>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Pr>
          <w:rFonts w:ascii="Arial" w:hAnsi="Arial" w:cs="Arial"/>
        </w:rPr>
        <w:t>precipitation</w:t>
      </w:r>
      <w:r w:rsidRPr="006E140A">
        <w:rPr>
          <w:rFonts w:ascii="Arial" w:hAnsi="Arial" w:cs="Arial"/>
        </w:rPr>
        <w:t>, land cover type, and proximity to water.</w:t>
      </w:r>
    </w:p>
    <w:p w14:paraId="4D7B9ECD" w14:textId="77777777" w:rsidR="006E140A" w:rsidRPr="006E140A" w:rsidRDefault="006E140A" w:rsidP="006E140A">
      <w:pPr>
        <w:rPr>
          <w:rFonts w:ascii="Arial" w:hAnsi="Arial" w:cs="Arial"/>
        </w:rPr>
      </w:pPr>
      <w:r w:rsidRPr="006E140A">
        <w:rPr>
          <w:rFonts w:ascii="Arial" w:hAnsi="Arial" w:cs="Arial"/>
        </w:rPr>
        <w:t xml:space="preserve">This extraction process was critical because it transformed the environmental data, which was typically stored in separate raster or vector layers, into a structured format that could be easily analyzed. By combining all the relevant data—both spatial and </w:t>
      </w:r>
      <w:r w:rsidRPr="006E140A">
        <w:rPr>
          <w:rFonts w:ascii="Arial" w:hAnsi="Arial" w:cs="Arial"/>
        </w:rPr>
        <w:lastRenderedPageBreak/>
        <w:t>environmental—into one table, I created a comprehensive dataset that was ready for analysis and modeling.</w:t>
      </w:r>
    </w:p>
    <w:p w14:paraId="1A87E9EE" w14:textId="77777777" w:rsidR="006E140A" w:rsidRPr="006E140A" w:rsidRDefault="006E140A" w:rsidP="006E140A">
      <w:pPr>
        <w:rPr>
          <w:rFonts w:ascii="Arial" w:hAnsi="Arial" w:cs="Arial"/>
        </w:rPr>
      </w:pPr>
      <w:r w:rsidRPr="006E140A">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Default="00CB17DD" w:rsidP="006E140A">
      <w:pPr>
        <w:rPr>
          <w:rFonts w:ascii="Arial" w:hAnsi="Arial" w:cs="Arial"/>
        </w:rPr>
      </w:pPr>
    </w:p>
    <w:p w14:paraId="6860CD90" w14:textId="22DE91A3" w:rsidR="00CE7AC1" w:rsidRPr="00CE7AC1" w:rsidRDefault="0071621D" w:rsidP="00CE7AC1">
      <w:pPr>
        <w:pStyle w:val="Heading2"/>
        <w:numPr>
          <w:ilvl w:val="1"/>
          <w:numId w:val="8"/>
        </w:numPr>
      </w:pPr>
      <w:bookmarkStart w:id="10" w:name="_Toc193663227"/>
      <w:r>
        <w:t>Model Preparation</w:t>
      </w:r>
      <w:bookmarkEnd w:id="10"/>
    </w:p>
    <w:p w14:paraId="41D25404" w14:textId="2B069C52" w:rsidR="00275899" w:rsidRDefault="00275899" w:rsidP="00CE7AC1">
      <w:pPr>
        <w:ind w:firstLine="720"/>
        <w:rPr>
          <w:rFonts w:ascii="Arial" w:hAnsi="Arial" w:cs="Arial"/>
        </w:rPr>
      </w:pPr>
      <w:r w:rsidRPr="00275899">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275899">
        <w:rPr>
          <w:rFonts w:ascii="Arial" w:hAnsi="Arial" w:cs="Arial"/>
          <w:b/>
          <w:bCs/>
        </w:rPr>
        <w:t>decision tree</w:t>
      </w:r>
      <w:r w:rsidRPr="00275899">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CE7AC1" w:rsidRDefault="00CE7AC1" w:rsidP="00275899">
      <w:pPr>
        <w:rPr>
          <w:rFonts w:ascii="Arial" w:hAnsi="Arial" w:cs="Arial"/>
        </w:rPr>
      </w:pPr>
      <w:r w:rsidRPr="00CE7AC1">
        <w:rPr>
          <w:rFonts w:ascii="Arial" w:hAnsi="Arial" w:cs="Arial"/>
        </w:rPr>
        <w:t xml:space="preserve">One of the key advantages of Random Forest is its ability to </w:t>
      </w:r>
      <w:r w:rsidR="00275899" w:rsidRPr="00CE7AC1">
        <w:rPr>
          <w:rFonts w:ascii="Arial" w:hAnsi="Arial" w:cs="Arial"/>
        </w:rPr>
        <w:t>manage</w:t>
      </w:r>
      <w:r w:rsidRPr="00CE7AC1">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CE7AC1" w:rsidRDefault="00CE7AC1" w:rsidP="00CE7AC1">
      <w:pPr>
        <w:rPr>
          <w:rFonts w:ascii="Arial" w:hAnsi="Arial" w:cs="Arial"/>
        </w:rPr>
      </w:pPr>
      <w:r w:rsidRPr="00CE7AC1">
        <w:rPr>
          <w:rFonts w:ascii="Arial" w:hAnsi="Arial" w:cs="Arial"/>
        </w:rPr>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Default="00CE7AC1" w:rsidP="004B6542">
      <w:pPr>
        <w:rPr>
          <w:rFonts w:ascii="Arial" w:hAnsi="Arial" w:cs="Arial"/>
        </w:rPr>
      </w:pPr>
      <w:r w:rsidRPr="00CE7AC1">
        <w:rPr>
          <w:rFonts w:ascii="Arial" w:hAnsi="Arial" w:cs="Arial"/>
        </w:rPr>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Pr="00CC5D89" w:rsidRDefault="00CC5D89" w:rsidP="004B6542">
      <w:pPr>
        <w:rPr>
          <w:rFonts w:ascii="Arial" w:hAnsi="Arial" w:cs="Arial"/>
        </w:rPr>
      </w:pPr>
      <w:r w:rsidRPr="00CC5D89">
        <w:rPr>
          <w:rFonts w:ascii="Arial" w:hAnsi="Arial" w:cs="Arial"/>
        </w:rPr>
        <w:t xml:space="preserve">Next, I reviewed the dataset for irrelevant or redundant columns. I dropped several columns that served only as identifiers (e.g., unique IDs) or contained too many </w:t>
      </w:r>
      <w:r w:rsidRPr="00CC5D89">
        <w:rPr>
          <w:rFonts w:ascii="Arial" w:hAnsi="Arial" w:cs="Arial"/>
        </w:rPr>
        <w:lastRenderedPageBreak/>
        <w:t>categories to be meaningful for the model. For example, columns with highly granular or sparse data were removed to simplify the dataset and improve model performance.</w:t>
      </w:r>
    </w:p>
    <w:p w14:paraId="1F6A4A5C" w14:textId="14BE32C4" w:rsidR="00CE7AC1" w:rsidRDefault="00CE7AC1" w:rsidP="00CE7AC1">
      <w:pPr>
        <w:rPr>
          <w:rFonts w:ascii="Times New Roman" w:eastAsia="Times New Roman" w:hAnsi="Times New Roman" w:cs="Times New Roman"/>
          <w:kern w:val="0"/>
          <w14:ligatures w14:val="none"/>
        </w:rPr>
      </w:pPr>
      <w:r w:rsidRPr="00CE7AC1">
        <w:rPr>
          <w:rFonts w:ascii="Arial" w:hAnsi="Arial" w:cs="Arial"/>
        </w:rPr>
        <w:t>Once the data was cleaned and formatted, I needed to split it into training and testing sets. However, standard random splitting methods are not suitable for spatial data due to spatial autocorrelation</w:t>
      </w:r>
      <w:r w:rsidR="00830BAA">
        <w:rPr>
          <w:rFonts w:ascii="Arial" w:hAnsi="Arial" w:cs="Arial"/>
        </w:rPr>
        <w:t xml:space="preserve">, </w:t>
      </w:r>
      <w:r w:rsidRPr="00CE7AC1">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CE7AC1">
        <w:rPr>
          <w:rFonts w:ascii="Times New Roman" w:eastAsia="Times New Roman" w:hAnsi="Times New Roman" w:cs="Times New Roman"/>
          <w:kern w:val="0"/>
          <w14:ligatures w14:val="none"/>
        </w:rPr>
        <w:t xml:space="preserve"> </w:t>
      </w:r>
    </w:p>
    <w:p w14:paraId="4CD5690A" w14:textId="77777777" w:rsidR="00830BAA" w:rsidRDefault="00CE7AC1" w:rsidP="00CE7AC1">
      <w:pPr>
        <w:rPr>
          <w:rFonts w:ascii="Arial" w:hAnsi="Arial" w:cs="Arial"/>
        </w:rPr>
      </w:pPr>
      <w:r w:rsidRPr="00CE7AC1">
        <w:rPr>
          <w:rFonts w:ascii="Arial" w:hAnsi="Arial" w:cs="Arial"/>
        </w:rPr>
        <w:t xml:space="preserve">To address this issue, I used the </w:t>
      </w:r>
      <w:proofErr w:type="spellStart"/>
      <w:r w:rsidRPr="00CE7AC1">
        <w:rPr>
          <w:rFonts w:ascii="Arial" w:hAnsi="Arial" w:cs="Arial"/>
          <w:b/>
          <w:bCs/>
        </w:rPr>
        <w:t>blockCV</w:t>
      </w:r>
      <w:proofErr w:type="spellEnd"/>
      <w:r w:rsidRPr="00CE7AC1">
        <w:rPr>
          <w:rFonts w:ascii="Arial" w:hAnsi="Arial" w:cs="Arial"/>
        </w:rPr>
        <w:t xml:space="preserve"> package in R, which is specifically designed for spatial data. This package divides the dataset into </w:t>
      </w:r>
      <w:r w:rsidRPr="00CE7AC1">
        <w:rPr>
          <w:rFonts w:ascii="Arial" w:hAnsi="Arial" w:cs="Arial"/>
          <w:b/>
          <w:bCs/>
        </w:rPr>
        <w:t>spatially separated folds</w:t>
      </w:r>
      <w:r w:rsidR="00830BAA">
        <w:rPr>
          <w:rFonts w:ascii="Arial" w:hAnsi="Arial" w:cs="Arial"/>
        </w:rPr>
        <w:t xml:space="preserve">, </w:t>
      </w:r>
      <w:r w:rsidRPr="00CE7AC1">
        <w:rPr>
          <w:rFonts w:ascii="Arial" w:hAnsi="Arial" w:cs="Arial"/>
        </w:rPr>
        <w:t xml:space="preserve">subsets of the data that are geographically distinct from each other. </w:t>
      </w:r>
      <w:r w:rsidR="00830BAA" w:rsidRPr="00830BAA">
        <w:rPr>
          <w:rFonts w:ascii="Arial" w:hAnsi="Arial" w:cs="Arial"/>
        </w:rPr>
        <w:t>Each fold can be thought of as a spatial “chunk” or region of the study area, and each chunk is treated as a self-contained group of data points.</w:t>
      </w:r>
      <w:r w:rsidR="00830BAA">
        <w:rPr>
          <w:rFonts w:ascii="Arial" w:hAnsi="Arial" w:cs="Arial"/>
        </w:rPr>
        <w:t xml:space="preserve"> </w:t>
      </w:r>
    </w:p>
    <w:p w14:paraId="46B04E99" w14:textId="7EBDA7A5" w:rsidR="00CE7AC1" w:rsidRPr="00CE7AC1" w:rsidRDefault="00CE7AC1" w:rsidP="00CE7AC1">
      <w:pPr>
        <w:rPr>
          <w:rFonts w:ascii="Arial" w:hAnsi="Arial" w:cs="Arial"/>
        </w:rPr>
      </w:pPr>
      <w:r w:rsidRPr="00CE7AC1">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w:t>
      </w:r>
      <w:r w:rsidRPr="00830BAA">
        <w:rPr>
          <w:rFonts w:ascii="Arial" w:hAnsi="Arial" w:cs="Arial"/>
        </w:rPr>
        <w:t>spatial leakage</w:t>
      </w:r>
      <w:r w:rsidRPr="00CE7AC1">
        <w:rPr>
          <w:rFonts w:ascii="Arial" w:hAnsi="Arial" w:cs="Arial"/>
        </w:rPr>
        <w:t>, where the model might inadvertently "learn" spatial patterns that aren't generalizable to other areas.</w:t>
      </w:r>
    </w:p>
    <w:p w14:paraId="1750493C" w14:textId="3B6BC499" w:rsidR="0037097F" w:rsidRPr="00A250A6" w:rsidRDefault="00CE7AC1" w:rsidP="00CE7AC1">
      <w:pPr>
        <w:rPr>
          <w:rFonts w:ascii="Arial" w:hAnsi="Arial" w:cs="Arial"/>
        </w:rPr>
      </w:pPr>
      <w:r>
        <w:rPr>
          <w:rFonts w:ascii="Arial" w:hAnsi="Arial" w:cs="Arial"/>
          <w:i/>
          <w:iCs/>
          <w:noProof/>
          <w:highlight w:val="yellow"/>
        </w:rPr>
        <w:drawing>
          <wp:anchor distT="0" distB="0" distL="114300" distR="114300" simplePos="0" relativeHeight="251660288" behindDoc="0" locked="0" layoutInCell="1" allowOverlap="1" wp14:anchorId="0089A63B" wp14:editId="5F0E8D23">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Pr="00CE7AC1">
        <w:rPr>
          <w:rFonts w:ascii="Arial" w:hAnsi="Arial" w:cs="Arial"/>
        </w:rPr>
        <w:t xml:space="preserve">Each fold in the </w:t>
      </w:r>
      <w:proofErr w:type="spellStart"/>
      <w:r w:rsidRPr="00CE7AC1">
        <w:rPr>
          <w:rFonts w:ascii="Arial" w:hAnsi="Arial" w:cs="Arial"/>
          <w:b/>
          <w:bCs/>
        </w:rPr>
        <w:t>blockCV</w:t>
      </w:r>
      <w:proofErr w:type="spellEnd"/>
      <w:r w:rsidRPr="00CE7AC1">
        <w:rPr>
          <w:rFonts w:ascii="Arial" w:hAnsi="Arial" w:cs="Arial"/>
        </w:rPr>
        <w:t xml:space="preserve"> process contains a subset of the data that is spatially distinct from the others, creating a more realistic scenario for model validation. When the model is trained on </w:t>
      </w:r>
      <w:r w:rsidR="00830BAA" w:rsidRPr="00CE7AC1">
        <w:rPr>
          <w:rFonts w:ascii="Arial" w:hAnsi="Arial" w:cs="Arial"/>
        </w:rPr>
        <w:t>one-fold</w:t>
      </w:r>
      <w:r w:rsidRPr="00CE7AC1">
        <w:rPr>
          <w:rFonts w:ascii="Arial" w:hAnsi="Arial" w:cs="Arial"/>
        </w:rPr>
        <w:t xml:space="preserve"> and tested on another, it simulates how the model would perform when applied to new, unseen areas of the landscape. This approach ensures that the </w:t>
      </w:r>
      <w:r w:rsidRPr="00CE7AC1">
        <w:rPr>
          <w:rFonts w:ascii="Arial" w:hAnsi="Arial" w:cs="Arial"/>
        </w:rPr>
        <w:lastRenderedPageBreak/>
        <w:t>model’s performance is robust and more representative of how it will generalize to</w:t>
      </w:r>
      <w:r>
        <w:rPr>
          <w:rFonts w:ascii="Arial" w:hAnsi="Arial" w:cs="Arial"/>
        </w:rPr>
        <w:t xml:space="preserve"> </w:t>
      </w:r>
      <w:r w:rsidRPr="00CE7AC1">
        <w:rPr>
          <w:rFonts w:ascii="Arial" w:hAnsi="Arial" w:cs="Arial"/>
        </w:rPr>
        <w:t>different locations.</w:t>
      </w:r>
      <w:r w:rsidR="00D741DE">
        <w:rPr>
          <w:noProof/>
        </w:rPr>
        <mc:AlternateContent>
          <mc:Choice Requires="wps">
            <w:drawing>
              <wp:anchor distT="0" distB="0" distL="114300" distR="114300" simplePos="0" relativeHeight="251662336" behindDoc="0" locked="0" layoutInCell="1" allowOverlap="1" wp14:anchorId="46A3A0D4" wp14:editId="3DCEE81E">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5D6EC3E" w:rsidR="00D741DE" w:rsidRPr="00010917" w:rsidRDefault="00D741DE" w:rsidP="00D741DE">
                            <w:pPr>
                              <w:pStyle w:val="Caption"/>
                              <w:rPr>
                                <w:rFonts w:ascii="Arial" w:hAnsi="Arial" w:cs="Arial"/>
                                <w:noProof/>
                              </w:rPr>
                            </w:pPr>
                            <w:r>
                              <w:t xml:space="preserve">Figure </w:t>
                            </w:r>
                            <w:fldSimple w:instr=" SEQ Figure \* ARABIC ">
                              <w:r w:rsidR="00B53412">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75D6EC3E" w:rsidR="00D741DE" w:rsidRPr="00010917" w:rsidRDefault="00D741DE" w:rsidP="00D741DE">
                      <w:pPr>
                        <w:pStyle w:val="Caption"/>
                        <w:rPr>
                          <w:rFonts w:ascii="Arial" w:hAnsi="Arial" w:cs="Arial"/>
                          <w:noProof/>
                        </w:rPr>
                      </w:pPr>
                      <w:r>
                        <w:t xml:space="preserve">Figure </w:t>
                      </w:r>
                      <w:fldSimple w:instr=" SEQ Figure \* ARABIC ">
                        <w:r w:rsidR="00B53412">
                          <w:rPr>
                            <w:noProof/>
                          </w:rPr>
                          <w:t>2</w:t>
                        </w:r>
                      </w:fldSimple>
                      <w:r>
                        <w:t>: Folds overlayed on Missoula County</w:t>
                      </w:r>
                    </w:p>
                  </w:txbxContent>
                </v:textbox>
                <w10:wrap type="topAndBottom"/>
              </v:shape>
            </w:pict>
          </mc:Fallback>
        </mc:AlternateContent>
      </w:r>
    </w:p>
    <w:p w14:paraId="7DE8BFD7" w14:textId="48C0C44F" w:rsidR="00664ECF" w:rsidRPr="00664ECF" w:rsidRDefault="00191248" w:rsidP="00664ECF">
      <w:pPr>
        <w:rPr>
          <w:rFonts w:ascii="Arial" w:hAnsi="Arial" w:cs="Arial"/>
        </w:rPr>
      </w:pPr>
      <w:r>
        <w:rPr>
          <w:rFonts w:ascii="Arial" w:hAnsi="Arial" w:cs="Arial"/>
        </w:rPr>
        <w:tab/>
      </w:r>
      <w:r w:rsidR="00664ECF" w:rsidRPr="00664ECF">
        <w:rPr>
          <w:rFonts w:ascii="Arial" w:hAnsi="Arial" w:cs="Arial"/>
        </w:rPr>
        <w:t xml:space="preserve">To evaluate the performance of the random forest model, I used several standard metrics: </w:t>
      </w:r>
      <w:r w:rsidR="00C33E9E">
        <w:rPr>
          <w:rFonts w:ascii="Arial" w:hAnsi="Arial" w:cs="Arial"/>
        </w:rPr>
        <w:t>OOB Accuracy</w:t>
      </w:r>
      <w:r w:rsidR="00664ECF" w:rsidRPr="00664ECF">
        <w:rPr>
          <w:rFonts w:ascii="Arial" w:hAnsi="Arial" w:cs="Arial"/>
        </w:rPr>
        <w:t>, AUC-ROC curve, and a confusion matrix. These metrics provide a comprehensive assessment of the model’s predictive accuracy and reliability.</w:t>
      </w:r>
    </w:p>
    <w:p w14:paraId="6514A13A" w14:textId="0A0089C3" w:rsidR="00664ECF" w:rsidRPr="00664ECF" w:rsidRDefault="00C33E9E" w:rsidP="00664ECF">
      <w:pPr>
        <w:numPr>
          <w:ilvl w:val="0"/>
          <w:numId w:val="11"/>
        </w:numPr>
        <w:rPr>
          <w:rFonts w:ascii="Arial" w:hAnsi="Arial" w:cs="Arial"/>
        </w:rPr>
      </w:pPr>
      <w:r>
        <w:rPr>
          <w:rFonts w:ascii="Arial" w:hAnsi="Arial" w:cs="Arial"/>
          <w:b/>
          <w:bCs/>
        </w:rPr>
        <w:t xml:space="preserve">OOB Accuracy: </w:t>
      </w:r>
      <w:r>
        <w:rPr>
          <w:rFonts w:ascii="Arial" w:hAnsi="Arial" w:cs="Arial"/>
        </w:rPr>
        <w:t>Estimate of model’s performance in predicting presence</w:t>
      </w:r>
    </w:p>
    <w:p w14:paraId="637A0D4D" w14:textId="209682FC" w:rsidR="00664ECF" w:rsidRPr="00664ECF" w:rsidRDefault="00664ECF" w:rsidP="00664ECF">
      <w:pPr>
        <w:numPr>
          <w:ilvl w:val="0"/>
          <w:numId w:val="11"/>
        </w:numPr>
        <w:rPr>
          <w:rFonts w:ascii="Arial" w:hAnsi="Arial" w:cs="Arial"/>
        </w:rPr>
      </w:pPr>
      <w:r w:rsidRPr="00664ECF">
        <w:rPr>
          <w:rFonts w:ascii="Arial" w:hAnsi="Arial" w:cs="Arial"/>
          <w:b/>
          <w:bCs/>
        </w:rPr>
        <w:t>AUC-ROC:</w:t>
      </w:r>
      <w:r w:rsidRPr="00664ECF">
        <w:rPr>
          <w:rFonts w:ascii="Arial" w:hAnsi="Arial" w:cs="Arial"/>
        </w:rPr>
        <w:t xml:space="preserve"> </w:t>
      </w:r>
      <w:r w:rsidR="00CD62B3">
        <w:rPr>
          <w:rFonts w:ascii="Arial" w:hAnsi="Arial" w:cs="Arial"/>
        </w:rPr>
        <w:t>E</w:t>
      </w:r>
      <w:r w:rsidRPr="00664ECF">
        <w:rPr>
          <w:rFonts w:ascii="Arial" w:hAnsi="Arial" w:cs="Arial"/>
        </w:rPr>
        <w:t>valuates the model’s ability to distinguish between presence and absence points, with values closer to 1 indicating better performance.</w:t>
      </w:r>
    </w:p>
    <w:p w14:paraId="5C5D3E01" w14:textId="42DCB642" w:rsidR="00664ECF" w:rsidRPr="00664ECF" w:rsidRDefault="00664ECF" w:rsidP="00664ECF">
      <w:pPr>
        <w:numPr>
          <w:ilvl w:val="0"/>
          <w:numId w:val="11"/>
        </w:numPr>
        <w:rPr>
          <w:rFonts w:ascii="Arial" w:hAnsi="Arial" w:cs="Arial"/>
        </w:rPr>
      </w:pPr>
      <w:r w:rsidRPr="00664ECF">
        <w:rPr>
          <w:rFonts w:ascii="Arial" w:hAnsi="Arial" w:cs="Arial"/>
          <w:b/>
          <w:bCs/>
        </w:rPr>
        <w:t>Confusion matrix:</w:t>
      </w:r>
      <w:r w:rsidRPr="00664ECF">
        <w:rPr>
          <w:rFonts w:ascii="Arial" w:hAnsi="Arial" w:cs="Arial"/>
        </w:rPr>
        <w:t xml:space="preserve"> </w:t>
      </w:r>
      <w:r w:rsidR="00CD62B3">
        <w:rPr>
          <w:rFonts w:ascii="Arial" w:hAnsi="Arial" w:cs="Arial"/>
        </w:rPr>
        <w:t>P</w:t>
      </w:r>
      <w:r w:rsidRPr="00664ECF">
        <w:rPr>
          <w:rFonts w:ascii="Arial" w:hAnsi="Arial" w:cs="Arial"/>
        </w:rPr>
        <w:t>rovides a detailed breakdown of true positives, true negatives, false positives, and false negatives, allowing for a deeper understanding of the model’s classification performance.</w:t>
      </w:r>
    </w:p>
    <w:p w14:paraId="4C1F02FD" w14:textId="2113D2E2" w:rsidR="00CC5D89" w:rsidRPr="00CC5D89" w:rsidRDefault="00664ECF" w:rsidP="00664ECF">
      <w:pPr>
        <w:ind w:firstLine="360"/>
        <w:rPr>
          <w:rFonts w:ascii="Arial" w:hAnsi="Arial" w:cs="Arial"/>
        </w:rPr>
      </w:pPr>
      <w:r w:rsidRPr="00664EC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Default="00323DC8" w:rsidP="0071621D">
      <w:pPr>
        <w:pStyle w:val="Heading1"/>
        <w:numPr>
          <w:ilvl w:val="0"/>
          <w:numId w:val="8"/>
        </w:numPr>
      </w:pPr>
      <w:bookmarkStart w:id="11" w:name="_Toc193663228"/>
      <w:r w:rsidRPr="00F52E40">
        <w:t>Analysis</w:t>
      </w:r>
      <w:bookmarkEnd w:id="11"/>
    </w:p>
    <w:p w14:paraId="17DEB945" w14:textId="4C395929" w:rsidR="00B964AB" w:rsidRPr="00B964AB" w:rsidRDefault="00B964AB" w:rsidP="0071621D">
      <w:pPr>
        <w:pStyle w:val="Heading2"/>
        <w:numPr>
          <w:ilvl w:val="1"/>
          <w:numId w:val="8"/>
        </w:numPr>
      </w:pPr>
      <w:bookmarkStart w:id="12" w:name="_Toc193663229"/>
      <w:r>
        <w:t>Initial Analysis</w:t>
      </w:r>
      <w:bookmarkEnd w:id="12"/>
    </w:p>
    <w:p w14:paraId="6EC81774" w14:textId="77777777" w:rsidR="00534FC3" w:rsidRDefault="00534FC3" w:rsidP="00502517">
      <w:pPr>
        <w:ind w:firstLine="720"/>
        <w:rPr>
          <w:rFonts w:ascii="Arial" w:hAnsi="Arial" w:cs="Arial"/>
        </w:rPr>
      </w:pPr>
      <w:r w:rsidRPr="00534FC3">
        <w:rPr>
          <w:rFonts w:ascii="Arial" w:hAnsi="Arial" w:cs="Arial"/>
        </w:rPr>
        <w:t>Before discussing the model output, I want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Default="00534FC3" w:rsidP="00502517">
      <w:pPr>
        <w:ind w:firstLine="720"/>
        <w:rPr>
          <w:rFonts w:ascii="Arial" w:hAnsi="Arial" w:cs="Arial"/>
        </w:rPr>
      </w:pPr>
      <w:r w:rsidRPr="00534FC3">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Pr>
          <w:rFonts w:ascii="Arial" w:hAnsi="Arial" w:cs="Arial"/>
        </w:rPr>
        <w:t xml:space="preserve">the large concentration near the Fish and Wildlife Department on Spurgin Road </w:t>
      </w:r>
      <w:r w:rsidRPr="00534FC3">
        <w:rPr>
          <w:rFonts w:ascii="Arial" w:hAnsi="Arial" w:cs="Arial"/>
        </w:rPr>
        <w:t xml:space="preserve">—where no visible water source is nearby. This suggests that Russian Olive may be spreading beyond its typical riparian zones, possibly due to human activity or other environmental </w:t>
      </w:r>
      <w:commentRangeStart w:id="13"/>
      <w:r w:rsidRPr="00534FC3">
        <w:rPr>
          <w:rFonts w:ascii="Arial" w:hAnsi="Arial" w:cs="Arial"/>
        </w:rPr>
        <w:t>factors.</w:t>
      </w:r>
      <w:commentRangeEnd w:id="13"/>
      <w:r w:rsidR="00AB5866">
        <w:rPr>
          <w:rStyle w:val="CommentReference"/>
        </w:rPr>
        <w:commentReference w:id="13"/>
      </w:r>
    </w:p>
    <w:p w14:paraId="3AD9170C" w14:textId="60908D14" w:rsidR="000B05FD" w:rsidRDefault="000B05FD" w:rsidP="00534FC3">
      <w:pPr>
        <w:ind w:firstLine="720"/>
        <w:rPr>
          <w:rFonts w:ascii="Arial" w:hAnsi="Arial" w:cs="Arial"/>
          <w:i/>
          <w:iCs/>
        </w:rPr>
      </w:pPr>
      <w:r>
        <w:rPr>
          <w:noProof/>
        </w:rPr>
        <w:lastRenderedPageBreak/>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67ED5307" w:rsidR="000B05FD" w:rsidRPr="000C0C58" w:rsidRDefault="000B05FD" w:rsidP="000B05FD">
                            <w:pPr>
                              <w:pStyle w:val="Caption"/>
                              <w:rPr>
                                <w:noProof/>
                              </w:rPr>
                            </w:pPr>
                            <w:r>
                              <w:t xml:space="preserve">Figure </w:t>
                            </w:r>
                            <w:fldSimple w:instr=" SEQ Figure \* ARABIC ">
                              <w:r w:rsidR="00B53412">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67ED5307" w:rsidR="000B05FD" w:rsidRPr="000C0C58" w:rsidRDefault="000B05FD" w:rsidP="000B05FD">
                      <w:pPr>
                        <w:pStyle w:val="Caption"/>
                        <w:rPr>
                          <w:noProof/>
                        </w:rPr>
                      </w:pPr>
                      <w:r>
                        <w:t xml:space="preserve">Figure </w:t>
                      </w:r>
                      <w:fldSimple w:instr=" SEQ Figure \* ARABIC ">
                        <w:r w:rsidR="00B53412">
                          <w:rPr>
                            <w:noProof/>
                          </w:rPr>
                          <w:t>3</w:t>
                        </w:r>
                      </w:fldSimple>
                      <w:r>
                        <w:t>: Russian Olive in Missoula</w:t>
                      </w:r>
                    </w:p>
                  </w:txbxContent>
                </v:textbox>
                <w10:wrap type="topAndBottom"/>
              </v:shape>
            </w:pict>
          </mc:Fallback>
        </mc:AlternateContent>
      </w:r>
      <w:r>
        <w:rPr>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Default="00534FC3" w:rsidP="00534FC3">
      <w:pPr>
        <w:ind w:firstLine="720"/>
        <w:rPr>
          <w:rFonts w:ascii="Arial" w:hAnsi="Arial" w:cs="Arial"/>
        </w:rPr>
      </w:pPr>
      <w:r w:rsidRPr="00534FC3">
        <w:rPr>
          <w:rFonts w:ascii="Arial" w:hAnsi="Arial" w:cs="Arial"/>
        </w:rPr>
        <w:t>The dataset categorizes Russian Olive observations into four settings, which provide insight into how the species is established in the area:</w:t>
      </w:r>
    </w:p>
    <w:p w14:paraId="2C08D8BE" w14:textId="1AF9F7FE" w:rsidR="00800D24" w:rsidRDefault="00800D24" w:rsidP="00800D24">
      <w:pPr>
        <w:pStyle w:val="ListParagraph"/>
        <w:numPr>
          <w:ilvl w:val="0"/>
          <w:numId w:val="1"/>
        </w:numPr>
        <w:rPr>
          <w:rFonts w:ascii="Arial" w:hAnsi="Arial" w:cs="Arial"/>
        </w:rPr>
      </w:pPr>
      <w:r w:rsidRPr="00800D24">
        <w:rPr>
          <w:rFonts w:ascii="Arial" w:hAnsi="Arial" w:cs="Arial"/>
          <w:b/>
          <w:bCs/>
        </w:rPr>
        <w:t>Ornamental</w:t>
      </w:r>
      <w:r w:rsidR="0025545D">
        <w:rPr>
          <w:rFonts w:ascii="Arial" w:hAnsi="Arial" w:cs="Arial"/>
          <w:b/>
          <w:bCs/>
        </w:rPr>
        <w:t xml:space="preserve"> (Blue)</w:t>
      </w:r>
      <w:r>
        <w:rPr>
          <w:rFonts w:ascii="Arial" w:hAnsi="Arial" w:cs="Arial"/>
        </w:rPr>
        <w:t xml:space="preserve">: </w:t>
      </w:r>
      <w:r w:rsidR="00534FC3" w:rsidRPr="00534FC3">
        <w:rPr>
          <w:rFonts w:ascii="Arial" w:hAnsi="Arial" w:cs="Arial"/>
        </w:rPr>
        <w:t>Planted intentionally by individuals (e.g., for landscaping).</w:t>
      </w:r>
    </w:p>
    <w:p w14:paraId="483EBA7C" w14:textId="70CFF0CB" w:rsidR="00534FC3" w:rsidRPr="00534FC3" w:rsidRDefault="00800D24" w:rsidP="00532FD3">
      <w:pPr>
        <w:pStyle w:val="ListParagraph"/>
        <w:numPr>
          <w:ilvl w:val="0"/>
          <w:numId w:val="1"/>
        </w:numPr>
        <w:rPr>
          <w:rFonts w:ascii="Arial" w:hAnsi="Arial" w:cs="Arial"/>
          <w:b/>
          <w:bCs/>
        </w:rPr>
      </w:pPr>
      <w:r w:rsidRPr="00534FC3">
        <w:rPr>
          <w:rFonts w:ascii="Arial" w:hAnsi="Arial" w:cs="Arial"/>
          <w:b/>
          <w:bCs/>
        </w:rPr>
        <w:t>Escaped</w:t>
      </w:r>
      <w:r w:rsidR="0025545D">
        <w:rPr>
          <w:rFonts w:ascii="Arial" w:hAnsi="Arial" w:cs="Arial"/>
          <w:b/>
          <w:bCs/>
        </w:rPr>
        <w:t xml:space="preserve"> (Red)</w:t>
      </w:r>
      <w:r w:rsidRPr="00534FC3">
        <w:rPr>
          <w:rFonts w:ascii="Arial" w:hAnsi="Arial" w:cs="Arial"/>
          <w:b/>
          <w:bCs/>
        </w:rPr>
        <w:t xml:space="preserve">: </w:t>
      </w:r>
      <w:r w:rsidR="00534FC3" w:rsidRPr="00534FC3">
        <w:rPr>
          <w:rFonts w:ascii="Arial" w:hAnsi="Arial" w:cs="Arial"/>
        </w:rPr>
        <w:t>Established from seeds dispersed from other plants.</w:t>
      </w:r>
    </w:p>
    <w:p w14:paraId="0CE89C8D" w14:textId="69FC29F7" w:rsidR="00800D24" w:rsidRPr="00534FC3" w:rsidRDefault="00B964AB" w:rsidP="00532FD3">
      <w:pPr>
        <w:pStyle w:val="ListParagraph"/>
        <w:numPr>
          <w:ilvl w:val="0"/>
          <w:numId w:val="1"/>
        </w:numPr>
        <w:rPr>
          <w:rFonts w:ascii="Arial" w:hAnsi="Arial" w:cs="Arial"/>
          <w:b/>
          <w:bCs/>
        </w:rPr>
      </w:pPr>
      <w:r w:rsidRPr="00534FC3">
        <w:rPr>
          <w:rFonts w:ascii="Arial" w:hAnsi="Arial" w:cs="Arial"/>
          <w:b/>
          <w:bCs/>
        </w:rPr>
        <w:t>Windbreak</w:t>
      </w:r>
      <w:r w:rsidR="0025545D">
        <w:rPr>
          <w:rFonts w:ascii="Arial" w:hAnsi="Arial" w:cs="Arial"/>
          <w:b/>
          <w:bCs/>
        </w:rPr>
        <w:t xml:space="preserve"> (Green)</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 xml:space="preserve">Planted as part of a </w:t>
      </w:r>
      <w:r w:rsidR="00275899" w:rsidRPr="00534FC3">
        <w:rPr>
          <w:rFonts w:ascii="Arial" w:hAnsi="Arial" w:cs="Arial"/>
        </w:rPr>
        <w:t>windbreak.</w:t>
      </w:r>
    </w:p>
    <w:p w14:paraId="5FAFAE14" w14:textId="4811D3BA" w:rsidR="003B68FF" w:rsidRPr="003B68FF" w:rsidRDefault="00800D24" w:rsidP="003B68FF">
      <w:pPr>
        <w:pStyle w:val="ListParagraph"/>
        <w:numPr>
          <w:ilvl w:val="0"/>
          <w:numId w:val="1"/>
        </w:numPr>
        <w:rPr>
          <w:rFonts w:ascii="Arial" w:hAnsi="Arial" w:cs="Arial"/>
          <w:i/>
          <w:iCs/>
        </w:rPr>
      </w:pPr>
      <w:r w:rsidRPr="00534FC3">
        <w:rPr>
          <w:rFonts w:ascii="Arial" w:hAnsi="Arial" w:cs="Arial"/>
          <w:b/>
          <w:bCs/>
        </w:rPr>
        <w:t xml:space="preserve">Other: </w:t>
      </w:r>
      <w:r w:rsidR="00534FC3" w:rsidRPr="00534FC3">
        <w:rPr>
          <w:rFonts w:ascii="Arial" w:hAnsi="Arial" w:cs="Arial"/>
        </w:rPr>
        <w:t>Includes cases where the setting is unknown or does not fit into the above categories.</w:t>
      </w:r>
    </w:p>
    <w:p w14:paraId="0C07F5B5" w14:textId="61344E34" w:rsidR="0025545D" w:rsidRDefault="0025545D" w:rsidP="00502517">
      <w:pPr>
        <w:ind w:firstLine="720"/>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6798F4B5" w:rsidR="0025545D" w:rsidRPr="00FC29FC" w:rsidRDefault="0025545D" w:rsidP="0025545D">
                            <w:pPr>
                              <w:pStyle w:val="Caption"/>
                              <w:rPr>
                                <w:noProof/>
                              </w:rPr>
                            </w:pPr>
                            <w:r>
                              <w:t xml:space="preserve">Figure </w:t>
                            </w:r>
                            <w:fldSimple w:instr=" SEQ Figure \* ARABIC ">
                              <w:r w:rsidR="00B53412">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6798F4B5" w:rsidR="0025545D" w:rsidRPr="00FC29FC" w:rsidRDefault="0025545D" w:rsidP="0025545D">
                      <w:pPr>
                        <w:pStyle w:val="Caption"/>
                        <w:rPr>
                          <w:noProof/>
                        </w:rPr>
                      </w:pPr>
                      <w:r>
                        <w:t xml:space="preserve">Figure </w:t>
                      </w:r>
                      <w:fldSimple w:instr=" SEQ Figure \* ARABIC ">
                        <w:r w:rsidR="00B53412">
                          <w:rPr>
                            <w:noProof/>
                          </w:rPr>
                          <w:t>4</w:t>
                        </w:r>
                      </w:fldSimple>
                      <w:r>
                        <w:t>: Setting of Russian Olive in Missoula</w:t>
                      </w:r>
                    </w:p>
                  </w:txbxContent>
                </v:textbox>
                <w10:wrap type="topAndBottom"/>
              </v:shape>
            </w:pict>
          </mc:Fallback>
        </mc:AlternateContent>
      </w:r>
      <w:r>
        <w:rPr>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E124CE5" w:rsidR="00800D24" w:rsidRDefault="00800D24" w:rsidP="00502517">
      <w:pPr>
        <w:ind w:firstLine="720"/>
        <w:rPr>
          <w:rFonts w:ascii="Arial" w:hAnsi="Arial" w:cs="Arial"/>
        </w:rPr>
      </w:pPr>
      <w:r>
        <w:rPr>
          <w:rFonts w:ascii="Arial" w:hAnsi="Arial" w:cs="Arial"/>
        </w:rPr>
        <w:t xml:space="preserve">Last, I want to know what growth stage the observed plant is at. </w:t>
      </w:r>
      <w:r w:rsidR="00AB0C13">
        <w:rPr>
          <w:rFonts w:ascii="Arial" w:hAnsi="Arial" w:cs="Arial"/>
        </w:rPr>
        <w:t>Like</w:t>
      </w:r>
      <w:r>
        <w:rPr>
          <w:rFonts w:ascii="Arial" w:hAnsi="Arial" w:cs="Arial"/>
        </w:rPr>
        <w:t xml:space="preserve"> the woody setting</w:t>
      </w:r>
      <w:ins w:id="14" w:author="Andrew Connor" w:date="2025-03-27T11:00:00Z" w16du:dateUtc="2025-03-27T16:00:00Z">
        <w:r w:rsidR="00AB5866">
          <w:rPr>
            <w:rFonts w:ascii="Arial" w:hAnsi="Arial" w:cs="Arial"/>
          </w:rPr>
          <w:t>,</w:t>
        </w:r>
      </w:ins>
      <w:r>
        <w:rPr>
          <w:rFonts w:ascii="Arial" w:hAnsi="Arial" w:cs="Arial"/>
        </w:rPr>
        <w:t xml:space="preserve"> there are several </w:t>
      </w:r>
      <w:r w:rsidR="00275899">
        <w:rPr>
          <w:rFonts w:ascii="Arial" w:hAnsi="Arial" w:cs="Arial"/>
        </w:rPr>
        <w:t>distinct stages</w:t>
      </w:r>
      <w:r>
        <w:rPr>
          <w:rFonts w:ascii="Arial" w:hAnsi="Arial" w:cs="Arial"/>
        </w:rPr>
        <w:t xml:space="preserve"> that are observed, including:</w:t>
      </w:r>
    </w:p>
    <w:p w14:paraId="607144D2" w14:textId="0C1BAC1E" w:rsidR="00534FC3" w:rsidRDefault="00B964AB" w:rsidP="00CA4EF3">
      <w:pPr>
        <w:pStyle w:val="ListParagraph"/>
        <w:numPr>
          <w:ilvl w:val="0"/>
          <w:numId w:val="1"/>
        </w:numPr>
        <w:rPr>
          <w:rFonts w:ascii="Arial" w:hAnsi="Arial" w:cs="Arial"/>
        </w:rPr>
      </w:pPr>
      <w:r w:rsidRPr="00534FC3">
        <w:rPr>
          <w:rFonts w:ascii="Arial" w:hAnsi="Arial" w:cs="Arial"/>
          <w:b/>
          <w:bCs/>
        </w:rPr>
        <w:t>Immature</w:t>
      </w:r>
      <w:r w:rsidR="00245DA8">
        <w:rPr>
          <w:rFonts w:ascii="Arial" w:hAnsi="Arial" w:cs="Arial"/>
          <w:b/>
          <w:bCs/>
        </w:rPr>
        <w:t xml:space="preserve"> (</w:t>
      </w:r>
      <w:r w:rsidR="00AB0C13">
        <w:rPr>
          <w:rFonts w:ascii="Arial" w:hAnsi="Arial" w:cs="Arial"/>
          <w:b/>
          <w:bCs/>
        </w:rPr>
        <w:t>Red</w:t>
      </w:r>
      <w:r w:rsidR="00245DA8">
        <w:rPr>
          <w:rFonts w:ascii="Arial" w:hAnsi="Arial" w:cs="Arial"/>
          <w:b/>
          <w:bCs/>
        </w:rPr>
        <w:t>)</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Not yet fully grown.</w:t>
      </w:r>
    </w:p>
    <w:p w14:paraId="124E579E" w14:textId="11482A56" w:rsidR="00800D24" w:rsidRPr="00534FC3" w:rsidRDefault="00800D24" w:rsidP="00CA4EF3">
      <w:pPr>
        <w:pStyle w:val="ListParagraph"/>
        <w:numPr>
          <w:ilvl w:val="0"/>
          <w:numId w:val="1"/>
        </w:numPr>
        <w:rPr>
          <w:rFonts w:ascii="Arial" w:hAnsi="Arial" w:cs="Arial"/>
        </w:rPr>
      </w:pPr>
      <w:r w:rsidRPr="00534FC3">
        <w:rPr>
          <w:rFonts w:ascii="Arial" w:hAnsi="Arial" w:cs="Arial"/>
          <w:b/>
          <w:bCs/>
        </w:rPr>
        <w:t>Mature</w:t>
      </w:r>
      <w:r w:rsidR="00245DA8">
        <w:rPr>
          <w:rFonts w:ascii="Arial" w:hAnsi="Arial" w:cs="Arial"/>
          <w:b/>
          <w:bCs/>
        </w:rPr>
        <w:t xml:space="preserve"> (</w:t>
      </w:r>
      <w:r w:rsidR="00AB0C13">
        <w:rPr>
          <w:rFonts w:ascii="Arial" w:hAnsi="Arial" w:cs="Arial"/>
          <w:b/>
          <w:bCs/>
        </w:rPr>
        <w:t>Blue</w:t>
      </w:r>
      <w:r w:rsidR="00245DA8">
        <w:rPr>
          <w:rFonts w:ascii="Arial" w:hAnsi="Arial" w:cs="Arial"/>
          <w:b/>
          <w:bCs/>
        </w:rPr>
        <w:t>)</w:t>
      </w:r>
      <w:r w:rsidRPr="00534FC3">
        <w:rPr>
          <w:rFonts w:ascii="Arial" w:hAnsi="Arial" w:cs="Arial"/>
          <w:b/>
          <w:bCs/>
        </w:rPr>
        <w:t xml:space="preserve">: </w:t>
      </w:r>
      <w:r w:rsidR="00534FC3" w:rsidRPr="00534FC3">
        <w:rPr>
          <w:rFonts w:ascii="Arial" w:hAnsi="Arial" w:cs="Arial"/>
        </w:rPr>
        <w:t xml:space="preserve">Fully grown and </w:t>
      </w:r>
      <w:r w:rsidR="00275899" w:rsidRPr="00534FC3">
        <w:rPr>
          <w:rFonts w:ascii="Arial" w:hAnsi="Arial" w:cs="Arial"/>
        </w:rPr>
        <w:t>reproducing</w:t>
      </w:r>
      <w:r w:rsidR="00534FC3" w:rsidRPr="00534FC3">
        <w:rPr>
          <w:rFonts w:ascii="Arial" w:hAnsi="Arial" w:cs="Arial"/>
        </w:rPr>
        <w:t>.</w:t>
      </w:r>
    </w:p>
    <w:p w14:paraId="736317FF" w14:textId="4A73D196" w:rsidR="00800D24" w:rsidRPr="00800D24" w:rsidRDefault="00800D24" w:rsidP="00800D24">
      <w:pPr>
        <w:pStyle w:val="ListParagraph"/>
        <w:numPr>
          <w:ilvl w:val="0"/>
          <w:numId w:val="1"/>
        </w:numPr>
        <w:rPr>
          <w:rFonts w:ascii="Arial" w:hAnsi="Arial" w:cs="Arial"/>
        </w:rPr>
      </w:pPr>
      <w:r>
        <w:rPr>
          <w:rFonts w:ascii="Arial" w:hAnsi="Arial" w:cs="Arial"/>
          <w:b/>
          <w:bCs/>
        </w:rPr>
        <w:t>Seedling</w:t>
      </w:r>
      <w:r w:rsidR="00245DA8">
        <w:rPr>
          <w:rFonts w:ascii="Arial" w:hAnsi="Arial" w:cs="Arial"/>
          <w:b/>
          <w:bCs/>
        </w:rPr>
        <w:t xml:space="preserve"> (</w:t>
      </w:r>
      <w:r w:rsidR="00AB0C13">
        <w:rPr>
          <w:rFonts w:ascii="Arial" w:hAnsi="Arial" w:cs="Arial"/>
          <w:b/>
          <w:bCs/>
        </w:rPr>
        <w:t>Green</w:t>
      </w:r>
      <w:r w:rsidR="00245DA8">
        <w:rPr>
          <w:rFonts w:ascii="Arial" w:hAnsi="Arial" w:cs="Arial"/>
          <w:b/>
          <w:bCs/>
        </w:rPr>
        <w:t>)</w:t>
      </w:r>
      <w:r>
        <w:rPr>
          <w:rFonts w:ascii="Arial" w:hAnsi="Arial" w:cs="Arial"/>
          <w:b/>
          <w:bCs/>
        </w:rPr>
        <w:t xml:space="preserve">: </w:t>
      </w:r>
      <w:r w:rsidR="00534FC3" w:rsidRPr="00534FC3">
        <w:rPr>
          <w:rFonts w:ascii="Arial" w:hAnsi="Arial" w:cs="Arial"/>
        </w:rPr>
        <w:t>Recently sprouted.</w:t>
      </w:r>
    </w:p>
    <w:p w14:paraId="50658CDF" w14:textId="51EEDCF6" w:rsidR="00800D24" w:rsidRPr="00800D24" w:rsidRDefault="00800D24" w:rsidP="00800D24">
      <w:pPr>
        <w:pStyle w:val="ListParagraph"/>
        <w:numPr>
          <w:ilvl w:val="0"/>
          <w:numId w:val="1"/>
        </w:numPr>
        <w:rPr>
          <w:rFonts w:ascii="Arial" w:hAnsi="Arial" w:cs="Arial"/>
        </w:rPr>
      </w:pPr>
      <w:r>
        <w:rPr>
          <w:rFonts w:ascii="Arial" w:hAnsi="Arial" w:cs="Arial"/>
          <w:b/>
          <w:bCs/>
        </w:rPr>
        <w:t>Senescent</w:t>
      </w:r>
      <w:r w:rsidR="00245DA8">
        <w:rPr>
          <w:rFonts w:ascii="Arial" w:hAnsi="Arial" w:cs="Arial"/>
          <w:b/>
          <w:bCs/>
        </w:rPr>
        <w:t xml:space="preserve"> (</w:t>
      </w:r>
      <w:r w:rsidR="00AB0C13">
        <w:rPr>
          <w:rFonts w:ascii="Arial" w:hAnsi="Arial" w:cs="Arial"/>
          <w:b/>
          <w:bCs/>
        </w:rPr>
        <w:t>Yellow</w:t>
      </w:r>
      <w:r w:rsidR="00245DA8">
        <w:rPr>
          <w:rFonts w:ascii="Arial" w:hAnsi="Arial" w:cs="Arial"/>
          <w:b/>
          <w:bCs/>
        </w:rPr>
        <w:t>)</w:t>
      </w:r>
      <w:r w:rsidR="00B964AB">
        <w:rPr>
          <w:rFonts w:ascii="Arial" w:hAnsi="Arial" w:cs="Arial"/>
          <w:b/>
          <w:bCs/>
        </w:rPr>
        <w:t xml:space="preserve">: </w:t>
      </w:r>
      <w:r w:rsidR="00534FC3" w:rsidRPr="00534FC3">
        <w:rPr>
          <w:rFonts w:ascii="Arial" w:hAnsi="Arial" w:cs="Arial"/>
        </w:rPr>
        <w:t xml:space="preserve">Older plants </w:t>
      </w:r>
      <w:r w:rsidR="00275899">
        <w:rPr>
          <w:rFonts w:ascii="Arial" w:hAnsi="Arial" w:cs="Arial"/>
        </w:rPr>
        <w:t xml:space="preserve">that are </w:t>
      </w:r>
      <w:r w:rsidR="00534FC3" w:rsidRPr="00534FC3">
        <w:rPr>
          <w:rFonts w:ascii="Arial" w:hAnsi="Arial" w:cs="Arial"/>
        </w:rPr>
        <w:t>in decline.</w:t>
      </w:r>
    </w:p>
    <w:p w14:paraId="1B8530ED" w14:textId="14F1EB63" w:rsidR="00800D24" w:rsidRDefault="00AB0C13" w:rsidP="00800D24">
      <w:pPr>
        <w:pStyle w:val="ListParagraph"/>
        <w:numPr>
          <w:ilvl w:val="0"/>
          <w:numId w:val="1"/>
        </w:numPr>
        <w:rPr>
          <w:rFonts w:ascii="Arial" w:hAnsi="Arial" w:cs="Arial"/>
        </w:rPr>
      </w:pPr>
      <w:r>
        <w:rPr>
          <w:noProof/>
        </w:rPr>
        <w:lastRenderedPageBreak/>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Pr>
          <w:rFonts w:ascii="Arial" w:hAnsi="Arial" w:cs="Arial"/>
          <w:b/>
          <w:bCs/>
        </w:rPr>
        <w:t>Other</w:t>
      </w:r>
      <w:r w:rsidR="00B964AB">
        <w:rPr>
          <w:rFonts w:ascii="Arial" w:hAnsi="Arial" w:cs="Arial"/>
          <w:b/>
          <w:bCs/>
        </w:rPr>
        <w:t xml:space="preserve">: </w:t>
      </w:r>
      <w:r w:rsidR="00534FC3" w:rsidRPr="00534FC3">
        <w:rPr>
          <w:rFonts w:ascii="Arial" w:hAnsi="Arial" w:cs="Arial"/>
        </w:rPr>
        <w:t>Includes cases where the growth stage is unknown or not specified.</w:t>
      </w:r>
    </w:p>
    <w:p w14:paraId="4090ECF1" w14:textId="24CE2F1B" w:rsidR="00245DA8" w:rsidRPr="00245DA8" w:rsidRDefault="00245DA8" w:rsidP="00245DA8">
      <w:pPr>
        <w:rPr>
          <w:rFonts w:ascii="Arial" w:hAnsi="Arial" w:cs="Arial"/>
        </w:rPr>
      </w:pPr>
      <w:r>
        <w:rPr>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7B57B56D" w:rsidR="00245DA8" w:rsidRPr="00561541" w:rsidRDefault="00245DA8" w:rsidP="00245DA8">
                            <w:pPr>
                              <w:pStyle w:val="Caption"/>
                              <w:rPr>
                                <w:noProof/>
                              </w:rPr>
                            </w:pPr>
                            <w:r>
                              <w:t xml:space="preserve">Figure </w:t>
                            </w:r>
                            <w:fldSimple w:instr=" SEQ Figure \* ARABIC ">
                              <w:r w:rsidR="00B53412">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7B57B56D" w:rsidR="00245DA8" w:rsidRPr="00561541" w:rsidRDefault="00245DA8" w:rsidP="00245DA8">
                      <w:pPr>
                        <w:pStyle w:val="Caption"/>
                        <w:rPr>
                          <w:noProof/>
                        </w:rPr>
                      </w:pPr>
                      <w:r>
                        <w:t xml:space="preserve">Figure </w:t>
                      </w:r>
                      <w:fldSimple w:instr=" SEQ Figure \* ARABIC ">
                        <w:r w:rsidR="00B53412">
                          <w:rPr>
                            <w:noProof/>
                          </w:rPr>
                          <w:t>5</w:t>
                        </w:r>
                      </w:fldSimple>
                      <w:r>
                        <w:t>: Growth Stage of Russian Olive in Missoula</w:t>
                      </w:r>
                    </w:p>
                  </w:txbxContent>
                </v:textbox>
                <w10:wrap type="topAndBottom"/>
              </v:shape>
            </w:pict>
          </mc:Fallback>
        </mc:AlternateContent>
      </w:r>
      <w:r w:rsidR="00AB0C13" w:rsidRPr="00AB0C13">
        <w:rPr>
          <w:noProof/>
        </w:rPr>
        <w:t xml:space="preserve"> </w:t>
      </w:r>
    </w:p>
    <w:p w14:paraId="342FC128" w14:textId="14357149" w:rsidR="00DD7975" w:rsidRDefault="00B964AB" w:rsidP="00534FC3">
      <w:pPr>
        <w:rPr>
          <w:rFonts w:ascii="Arial" w:hAnsi="Arial" w:cs="Arial"/>
        </w:rPr>
      </w:pPr>
      <w:r>
        <w:rPr>
          <w:rFonts w:ascii="Arial" w:hAnsi="Arial" w:cs="Arial"/>
        </w:rPr>
        <w:tab/>
      </w:r>
      <w:r w:rsidR="00534FC3" w:rsidRPr="00534FC3">
        <w:rPr>
          <w:rFonts w:ascii="Arial" w:hAnsi="Arial" w:cs="Arial"/>
        </w:rPr>
        <w:t xml:space="preserve">One limitation of these maps is </w:t>
      </w:r>
      <w:r w:rsidR="00534FC3">
        <w:rPr>
          <w:rFonts w:ascii="Arial" w:hAnsi="Arial" w:cs="Arial"/>
        </w:rPr>
        <w:t>several</w:t>
      </w:r>
      <w:r w:rsidR="00534FC3" w:rsidRPr="00534FC3">
        <w:rPr>
          <w:rFonts w:ascii="Arial" w:hAnsi="Arial" w:cs="Arial"/>
        </w:rPr>
        <w:t xml:space="preserve">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1FB01406" w:rsidR="00B964AB" w:rsidRPr="00B964AB" w:rsidRDefault="00B964AB" w:rsidP="0071621D">
      <w:pPr>
        <w:pStyle w:val="Heading2"/>
        <w:numPr>
          <w:ilvl w:val="1"/>
          <w:numId w:val="8"/>
        </w:numPr>
      </w:pPr>
      <w:bookmarkStart w:id="15" w:name="_Toc193663230"/>
      <w:r>
        <w:t>Random Forest Results</w:t>
      </w:r>
      <w:bookmarkEnd w:id="15"/>
    </w:p>
    <w:p w14:paraId="31041541" w14:textId="4A5546BC" w:rsidR="00830BAA" w:rsidRDefault="00A41921" w:rsidP="00830BAA">
      <w:pPr>
        <w:ind w:firstLine="360"/>
        <w:rPr>
          <w:rFonts w:ascii="Arial" w:hAnsi="Arial" w:cs="Arial"/>
        </w:rPr>
      </w:pPr>
      <w:r w:rsidRPr="00A41921">
        <w:rPr>
          <w:rFonts w:ascii="Arial" w:hAnsi="Arial" w:cs="Arial"/>
        </w:rPr>
        <w:t xml:space="preserve">The Random Forest model identified several environmental variables as having the most significant impact on the likelihood of Russian Olive presence in each location. </w:t>
      </w:r>
      <w:proofErr w:type="gramStart"/>
      <w:r w:rsidR="00275899">
        <w:rPr>
          <w:rFonts w:ascii="Arial" w:hAnsi="Arial" w:cs="Arial"/>
        </w:rPr>
        <w:t>All of</w:t>
      </w:r>
      <w:proofErr w:type="gramEnd"/>
      <w:r w:rsidR="00275899">
        <w:rPr>
          <w:rFonts w:ascii="Arial" w:hAnsi="Arial" w:cs="Arial"/>
        </w:rPr>
        <w:t xml:space="preserve"> the</w:t>
      </w:r>
      <w:r w:rsidRPr="00A41921">
        <w:rPr>
          <w:rFonts w:ascii="Arial" w:hAnsi="Arial" w:cs="Arial"/>
        </w:rPr>
        <w:t xml:space="preserve"> variables</w:t>
      </w:r>
      <w:r w:rsidR="00275899">
        <w:rPr>
          <w:rFonts w:ascii="Arial" w:hAnsi="Arial" w:cs="Arial"/>
        </w:rPr>
        <w:t xml:space="preserve"> </w:t>
      </w:r>
      <w:r w:rsidRPr="00A41921">
        <w:rPr>
          <w:rFonts w:ascii="Arial" w:hAnsi="Arial" w:cs="Arial"/>
        </w:rPr>
        <w:t xml:space="preserve">are listed in </w:t>
      </w:r>
      <w:r w:rsidR="00245DA8">
        <w:rPr>
          <w:rFonts w:ascii="Arial" w:hAnsi="Arial" w:cs="Arial"/>
        </w:rPr>
        <w:t xml:space="preserve">Table </w:t>
      </w:r>
      <w:r w:rsidR="00830BAA">
        <w:rPr>
          <w:rFonts w:ascii="Arial" w:hAnsi="Arial" w:cs="Arial"/>
        </w:rPr>
        <w:t>2 below.</w:t>
      </w:r>
      <w:r w:rsidRPr="00A41921">
        <w:rPr>
          <w:rFonts w:ascii="Arial" w:hAnsi="Arial" w:cs="Arial"/>
        </w:rPr>
        <w:t xml:space="preserve"> Key factors include </w:t>
      </w:r>
      <w:r w:rsidR="00957A4C">
        <w:rPr>
          <w:rFonts w:ascii="Arial" w:hAnsi="Arial" w:cs="Arial"/>
        </w:rPr>
        <w:t>REAP, Frost</w:t>
      </w:r>
      <w:r w:rsidR="00245DA8">
        <w:rPr>
          <w:rFonts w:ascii="Arial" w:hAnsi="Arial" w:cs="Arial"/>
        </w:rPr>
        <w:t xml:space="preserve"> Free Days,</w:t>
      </w:r>
      <w:r w:rsidR="00957A4C">
        <w:rPr>
          <w:rFonts w:ascii="Arial" w:hAnsi="Arial" w:cs="Arial"/>
        </w:rPr>
        <w:t xml:space="preserve"> LEVEL2 land cover,</w:t>
      </w:r>
      <w:r w:rsidR="00245DA8">
        <w:rPr>
          <w:rFonts w:ascii="Arial" w:hAnsi="Arial" w:cs="Arial"/>
        </w:rPr>
        <w:t xml:space="preserve"> and </w:t>
      </w:r>
      <w:proofErr w:type="spellStart"/>
      <w:r w:rsidR="00957A4C">
        <w:rPr>
          <w:rFonts w:ascii="Arial" w:hAnsi="Arial" w:cs="Arial"/>
        </w:rPr>
        <w:t>soil_pH</w:t>
      </w:r>
      <w:proofErr w:type="spellEnd"/>
      <w:r w:rsidR="00957A4C">
        <w:rPr>
          <w:rFonts w:ascii="Arial" w:hAnsi="Arial" w:cs="Arial"/>
        </w:rPr>
        <w:t xml:space="preserve"> </w:t>
      </w:r>
      <w:r w:rsidRPr="00A41921">
        <w:rPr>
          <w:rFonts w:ascii="Arial" w:hAnsi="Arial" w:cs="Arial"/>
        </w:rPr>
        <w:t>which align with known ecological preferences of Russian Olive.</w:t>
      </w:r>
    </w:p>
    <w:p w14:paraId="074117F9" w14:textId="77777777" w:rsidR="00275899" w:rsidRPr="00275899" w:rsidRDefault="00275899" w:rsidP="00275899">
      <w:pPr>
        <w:rPr>
          <w:rFonts w:ascii="Arial" w:hAnsi="Arial" w:cs="Arial"/>
        </w:rPr>
      </w:pPr>
      <w:r w:rsidRPr="00275899">
        <w:rPr>
          <w:rFonts w:ascii="Arial" w:hAnsi="Arial" w:cs="Arial"/>
        </w:rPr>
        <w:lastRenderedPageBreak/>
        <w:t>Each column in Table 2 provides different insights into how the model used these variables:</w:t>
      </w:r>
    </w:p>
    <w:p w14:paraId="67414FB8" w14:textId="77777777" w:rsidR="00275899" w:rsidRPr="00275899" w:rsidRDefault="00275899" w:rsidP="00275899">
      <w:pPr>
        <w:numPr>
          <w:ilvl w:val="0"/>
          <w:numId w:val="14"/>
        </w:numPr>
        <w:rPr>
          <w:rFonts w:ascii="Arial" w:hAnsi="Arial" w:cs="Arial"/>
        </w:rPr>
      </w:pPr>
      <w:r w:rsidRPr="00275899">
        <w:rPr>
          <w:rFonts w:ascii="Arial" w:hAnsi="Arial" w:cs="Arial"/>
          <w:b/>
          <w:bCs/>
        </w:rPr>
        <w:t>0 and 1</w:t>
      </w:r>
      <w:r w:rsidRPr="00275899">
        <w:rPr>
          <w:rFonts w:ascii="Arial" w:hAnsi="Arial" w:cs="Arial"/>
        </w:rPr>
        <w:t>: These columns represent the average values of the variable when the target class is 0 (absence) or 1 (presence). This helps illustrate how the variable differs between areas where Russian Olive is and isn’t found.</w:t>
      </w:r>
    </w:p>
    <w:p w14:paraId="4F9C42C0" w14:textId="77777777" w:rsidR="00275899" w:rsidRPr="00275899" w:rsidRDefault="00275899" w:rsidP="00275899">
      <w:pPr>
        <w:numPr>
          <w:ilvl w:val="0"/>
          <w:numId w:val="14"/>
        </w:numPr>
        <w:rPr>
          <w:rFonts w:ascii="Arial" w:hAnsi="Arial" w:cs="Arial"/>
        </w:rPr>
      </w:pPr>
      <w:proofErr w:type="spellStart"/>
      <w:r w:rsidRPr="00275899">
        <w:rPr>
          <w:rFonts w:ascii="Arial" w:hAnsi="Arial" w:cs="Arial"/>
          <w:b/>
          <w:bCs/>
        </w:rPr>
        <w:t>MeanDecreaseAccuracy</w:t>
      </w:r>
      <w:proofErr w:type="spellEnd"/>
      <w:r w:rsidRPr="00275899">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874"/>
        <w:gridCol w:w="874"/>
        <w:gridCol w:w="2948"/>
        <w:gridCol w:w="2366"/>
      </w:tblGrid>
      <w:tr w:rsidR="00275899" w:rsidRPr="00824764" w14:paraId="31D12E92" w14:textId="77777777" w:rsidTr="00275899">
        <w:trPr>
          <w:trHeight w:val="1209"/>
        </w:trPr>
        <w:tc>
          <w:tcPr>
            <w:tcW w:w="2974" w:type="dxa"/>
            <w:shd w:val="clear" w:color="156082" w:fill="156082"/>
            <w:vAlign w:val="center"/>
            <w:hideMark/>
          </w:tcPr>
          <w:p w14:paraId="0C371DED"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0</w:t>
            </w:r>
          </w:p>
        </w:tc>
        <w:tc>
          <w:tcPr>
            <w:tcW w:w="874" w:type="dxa"/>
            <w:shd w:val="clear" w:color="156082" w:fill="156082"/>
            <w:vAlign w:val="center"/>
            <w:hideMark/>
          </w:tcPr>
          <w:p w14:paraId="10DE1DCA"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1</w:t>
            </w:r>
          </w:p>
        </w:tc>
        <w:tc>
          <w:tcPr>
            <w:tcW w:w="2948" w:type="dxa"/>
            <w:shd w:val="clear" w:color="156082" w:fill="156082"/>
            <w:vAlign w:val="center"/>
            <w:hideMark/>
          </w:tcPr>
          <w:p w14:paraId="34298E39"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824764">
              <w:rPr>
                <w:rFonts w:ascii="Aptos Narrow" w:eastAsia="Times New Roman" w:hAnsi="Aptos Narrow" w:cs="Times New Roman"/>
                <w:b/>
                <w:bCs/>
                <w:color w:val="FFFFFF"/>
                <w:kern w:val="0"/>
                <w:sz w:val="22"/>
                <w:szCs w:val="22"/>
                <w14:ligatures w14:val="none"/>
              </w:rPr>
              <w:t>MeanDecreaseAccuracy</w:t>
            </w:r>
            <w:proofErr w:type="spellEnd"/>
          </w:p>
        </w:tc>
        <w:tc>
          <w:tcPr>
            <w:tcW w:w="2366" w:type="dxa"/>
            <w:shd w:val="clear" w:color="156082" w:fill="156082"/>
            <w:vAlign w:val="center"/>
            <w:hideMark/>
          </w:tcPr>
          <w:p w14:paraId="3941F141"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824764">
              <w:rPr>
                <w:rFonts w:ascii="Aptos Narrow" w:eastAsia="Times New Roman" w:hAnsi="Aptos Narrow" w:cs="Times New Roman"/>
                <w:b/>
                <w:bCs/>
                <w:color w:val="FFFFFF"/>
                <w:kern w:val="0"/>
                <w:sz w:val="22"/>
                <w:szCs w:val="22"/>
                <w14:ligatures w14:val="none"/>
              </w:rPr>
              <w:t>MeanDecreaseGini</w:t>
            </w:r>
            <w:proofErr w:type="spellEnd"/>
          </w:p>
        </w:tc>
      </w:tr>
      <w:tr w:rsidR="00275899" w:rsidRPr="00824764" w14:paraId="2D5C7630" w14:textId="77777777" w:rsidTr="00275899">
        <w:trPr>
          <w:trHeight w:val="402"/>
        </w:trPr>
        <w:tc>
          <w:tcPr>
            <w:tcW w:w="2974" w:type="dxa"/>
            <w:shd w:val="clear" w:color="C0E6F5" w:fill="C0E6F5"/>
            <w:vAlign w:val="center"/>
            <w:hideMark/>
          </w:tcPr>
          <w:p w14:paraId="40F4565B"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91.12</w:t>
            </w:r>
          </w:p>
        </w:tc>
      </w:tr>
      <w:tr w:rsidR="00275899" w:rsidRPr="00824764" w14:paraId="6C69ED17" w14:textId="77777777" w:rsidTr="00275899">
        <w:trPr>
          <w:trHeight w:val="807"/>
        </w:trPr>
        <w:tc>
          <w:tcPr>
            <w:tcW w:w="2974" w:type="dxa"/>
            <w:shd w:val="clear" w:color="auto" w:fill="auto"/>
            <w:vAlign w:val="center"/>
            <w:hideMark/>
          </w:tcPr>
          <w:p w14:paraId="4F2EE1C8"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45.87</w:t>
            </w:r>
          </w:p>
        </w:tc>
      </w:tr>
      <w:tr w:rsidR="00275899" w:rsidRPr="00824764" w14:paraId="2B2420FF" w14:textId="77777777" w:rsidTr="00275899">
        <w:trPr>
          <w:trHeight w:val="807"/>
        </w:trPr>
        <w:tc>
          <w:tcPr>
            <w:tcW w:w="2974" w:type="dxa"/>
            <w:shd w:val="clear" w:color="C0E6F5" w:fill="C0E6F5"/>
            <w:vAlign w:val="center"/>
            <w:hideMark/>
          </w:tcPr>
          <w:p w14:paraId="36B970BD"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7.64</w:t>
            </w:r>
          </w:p>
        </w:tc>
        <w:tc>
          <w:tcPr>
            <w:tcW w:w="874" w:type="dxa"/>
            <w:shd w:val="clear" w:color="C0E6F5" w:fill="C0E6F5"/>
            <w:vAlign w:val="center"/>
            <w:hideMark/>
          </w:tcPr>
          <w:p w14:paraId="01371698"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11.85</w:t>
            </w:r>
          </w:p>
        </w:tc>
        <w:tc>
          <w:tcPr>
            <w:tcW w:w="2948" w:type="dxa"/>
            <w:shd w:val="clear" w:color="C0E6F5" w:fill="C0E6F5"/>
            <w:vAlign w:val="center"/>
            <w:hideMark/>
          </w:tcPr>
          <w:p w14:paraId="396A813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13.36</w:t>
            </w:r>
          </w:p>
        </w:tc>
        <w:tc>
          <w:tcPr>
            <w:tcW w:w="2366" w:type="dxa"/>
            <w:shd w:val="clear" w:color="C0E6F5" w:fill="C0E6F5"/>
            <w:vAlign w:val="center"/>
            <w:hideMark/>
          </w:tcPr>
          <w:p w14:paraId="45ECDE97"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15.06</w:t>
            </w:r>
          </w:p>
        </w:tc>
      </w:tr>
      <w:tr w:rsidR="00275899" w:rsidRPr="00824764" w14:paraId="7DB7DA3E" w14:textId="77777777" w:rsidTr="00275899">
        <w:trPr>
          <w:trHeight w:val="1209"/>
        </w:trPr>
        <w:tc>
          <w:tcPr>
            <w:tcW w:w="2974" w:type="dxa"/>
            <w:shd w:val="clear" w:color="auto" w:fill="auto"/>
            <w:vAlign w:val="center"/>
            <w:hideMark/>
          </w:tcPr>
          <w:p w14:paraId="24129DD2"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7.98</w:t>
            </w:r>
          </w:p>
        </w:tc>
        <w:tc>
          <w:tcPr>
            <w:tcW w:w="874" w:type="dxa"/>
            <w:shd w:val="clear" w:color="auto" w:fill="auto"/>
            <w:vAlign w:val="center"/>
            <w:hideMark/>
          </w:tcPr>
          <w:p w14:paraId="3F542FE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12.03</w:t>
            </w:r>
          </w:p>
        </w:tc>
        <w:tc>
          <w:tcPr>
            <w:tcW w:w="2948" w:type="dxa"/>
            <w:shd w:val="clear" w:color="auto" w:fill="auto"/>
            <w:vAlign w:val="center"/>
            <w:hideMark/>
          </w:tcPr>
          <w:p w14:paraId="1BBDFB7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14.89</w:t>
            </w:r>
          </w:p>
        </w:tc>
        <w:tc>
          <w:tcPr>
            <w:tcW w:w="2366" w:type="dxa"/>
            <w:shd w:val="clear" w:color="auto" w:fill="auto"/>
            <w:vAlign w:val="center"/>
            <w:hideMark/>
          </w:tcPr>
          <w:p w14:paraId="6265FD6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27.60</w:t>
            </w:r>
          </w:p>
        </w:tc>
      </w:tr>
      <w:tr w:rsidR="00275899" w:rsidRPr="00824764" w14:paraId="6B916AFB" w14:textId="77777777" w:rsidTr="00275899">
        <w:trPr>
          <w:trHeight w:val="1209"/>
        </w:trPr>
        <w:tc>
          <w:tcPr>
            <w:tcW w:w="2974" w:type="dxa"/>
            <w:shd w:val="clear" w:color="C0E6F5" w:fill="C0E6F5"/>
            <w:vAlign w:val="center"/>
            <w:hideMark/>
          </w:tcPr>
          <w:p w14:paraId="113C7DB4"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3.67</w:t>
            </w:r>
          </w:p>
        </w:tc>
        <w:tc>
          <w:tcPr>
            <w:tcW w:w="874" w:type="dxa"/>
            <w:shd w:val="clear" w:color="C0E6F5" w:fill="C0E6F5"/>
            <w:vAlign w:val="center"/>
            <w:hideMark/>
          </w:tcPr>
          <w:p w14:paraId="50C12D7E"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21.10</w:t>
            </w:r>
          </w:p>
        </w:tc>
        <w:tc>
          <w:tcPr>
            <w:tcW w:w="2948" w:type="dxa"/>
            <w:shd w:val="clear" w:color="C0E6F5" w:fill="C0E6F5"/>
            <w:vAlign w:val="center"/>
            <w:hideMark/>
          </w:tcPr>
          <w:p w14:paraId="1DFB0DD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22.03</w:t>
            </w:r>
          </w:p>
        </w:tc>
        <w:tc>
          <w:tcPr>
            <w:tcW w:w="2366" w:type="dxa"/>
            <w:shd w:val="clear" w:color="C0E6F5" w:fill="C0E6F5"/>
            <w:vAlign w:val="center"/>
            <w:hideMark/>
          </w:tcPr>
          <w:p w14:paraId="434FE859"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16.61</w:t>
            </w:r>
          </w:p>
        </w:tc>
      </w:tr>
      <w:tr w:rsidR="00275899" w:rsidRPr="00824764" w14:paraId="4C87F7F8" w14:textId="77777777" w:rsidTr="00275899">
        <w:trPr>
          <w:trHeight w:val="402"/>
        </w:trPr>
        <w:tc>
          <w:tcPr>
            <w:tcW w:w="2974" w:type="dxa"/>
            <w:shd w:val="clear" w:color="auto" w:fill="auto"/>
            <w:vAlign w:val="center"/>
            <w:hideMark/>
          </w:tcPr>
          <w:p w14:paraId="44C2186B"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197.90</w:t>
            </w:r>
          </w:p>
        </w:tc>
      </w:tr>
      <w:tr w:rsidR="00275899" w:rsidRPr="00824764" w14:paraId="2A58565E" w14:textId="77777777" w:rsidTr="00275899">
        <w:trPr>
          <w:trHeight w:val="807"/>
        </w:trPr>
        <w:tc>
          <w:tcPr>
            <w:tcW w:w="2974" w:type="dxa"/>
            <w:shd w:val="clear" w:color="C0E6F5" w:fill="C0E6F5"/>
            <w:vAlign w:val="center"/>
            <w:hideMark/>
          </w:tcPr>
          <w:p w14:paraId="1740C142"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4.64</w:t>
            </w:r>
          </w:p>
        </w:tc>
        <w:tc>
          <w:tcPr>
            <w:tcW w:w="874" w:type="dxa"/>
            <w:shd w:val="clear" w:color="C0E6F5" w:fill="C0E6F5"/>
            <w:vAlign w:val="center"/>
            <w:hideMark/>
          </w:tcPr>
          <w:p w14:paraId="5E78BC2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15.81</w:t>
            </w:r>
          </w:p>
        </w:tc>
        <w:tc>
          <w:tcPr>
            <w:tcW w:w="2948" w:type="dxa"/>
            <w:shd w:val="clear" w:color="C0E6F5" w:fill="C0E6F5"/>
            <w:vAlign w:val="center"/>
            <w:hideMark/>
          </w:tcPr>
          <w:p w14:paraId="58D6648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16.96</w:t>
            </w:r>
          </w:p>
        </w:tc>
        <w:tc>
          <w:tcPr>
            <w:tcW w:w="2366" w:type="dxa"/>
            <w:shd w:val="clear" w:color="C0E6F5" w:fill="C0E6F5"/>
            <w:vAlign w:val="center"/>
            <w:hideMark/>
          </w:tcPr>
          <w:p w14:paraId="33DC6D4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60.92</w:t>
            </w:r>
          </w:p>
        </w:tc>
      </w:tr>
      <w:tr w:rsidR="00275899" w:rsidRPr="00824764" w14:paraId="5918B1AC" w14:textId="77777777" w:rsidTr="00275899">
        <w:trPr>
          <w:trHeight w:val="402"/>
        </w:trPr>
        <w:tc>
          <w:tcPr>
            <w:tcW w:w="2974" w:type="dxa"/>
            <w:shd w:val="clear" w:color="auto" w:fill="auto"/>
            <w:vAlign w:val="center"/>
            <w:hideMark/>
          </w:tcPr>
          <w:p w14:paraId="19F62260"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LEVEL1</w:t>
            </w:r>
          </w:p>
        </w:tc>
        <w:tc>
          <w:tcPr>
            <w:tcW w:w="874" w:type="dxa"/>
            <w:shd w:val="clear" w:color="auto" w:fill="auto"/>
            <w:vAlign w:val="center"/>
            <w:hideMark/>
          </w:tcPr>
          <w:p w14:paraId="129188A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12.75</w:t>
            </w:r>
          </w:p>
        </w:tc>
        <w:tc>
          <w:tcPr>
            <w:tcW w:w="874" w:type="dxa"/>
            <w:shd w:val="clear" w:color="auto" w:fill="auto"/>
            <w:vAlign w:val="center"/>
            <w:hideMark/>
          </w:tcPr>
          <w:p w14:paraId="7433547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13.72</w:t>
            </w:r>
          </w:p>
        </w:tc>
        <w:tc>
          <w:tcPr>
            <w:tcW w:w="2948" w:type="dxa"/>
            <w:shd w:val="clear" w:color="auto" w:fill="auto"/>
            <w:vAlign w:val="center"/>
            <w:hideMark/>
          </w:tcPr>
          <w:p w14:paraId="703C3A1C"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16.49</w:t>
            </w:r>
          </w:p>
        </w:tc>
        <w:tc>
          <w:tcPr>
            <w:tcW w:w="2366" w:type="dxa"/>
            <w:shd w:val="clear" w:color="auto" w:fill="auto"/>
            <w:vAlign w:val="center"/>
            <w:hideMark/>
          </w:tcPr>
          <w:p w14:paraId="518E3F2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90.67</w:t>
            </w:r>
          </w:p>
        </w:tc>
      </w:tr>
      <w:tr w:rsidR="00275899" w:rsidRPr="00824764" w14:paraId="530DB4C0" w14:textId="77777777" w:rsidTr="00275899">
        <w:trPr>
          <w:trHeight w:val="402"/>
        </w:trPr>
        <w:tc>
          <w:tcPr>
            <w:tcW w:w="2974" w:type="dxa"/>
            <w:shd w:val="clear" w:color="C0E6F5" w:fill="C0E6F5"/>
            <w:vAlign w:val="center"/>
            <w:hideMark/>
          </w:tcPr>
          <w:p w14:paraId="236507C6"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102.47</w:t>
            </w:r>
          </w:p>
        </w:tc>
      </w:tr>
      <w:tr w:rsidR="00275899" w:rsidRPr="00824764" w14:paraId="15F7C640" w14:textId="77777777" w:rsidTr="00275899">
        <w:trPr>
          <w:trHeight w:val="807"/>
        </w:trPr>
        <w:tc>
          <w:tcPr>
            <w:tcW w:w="2974" w:type="dxa"/>
            <w:shd w:val="clear" w:color="auto" w:fill="auto"/>
            <w:vAlign w:val="center"/>
            <w:hideMark/>
          </w:tcPr>
          <w:p w14:paraId="4FDBFC05"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NEAR_WATER_150m</w:t>
            </w:r>
          </w:p>
        </w:tc>
        <w:tc>
          <w:tcPr>
            <w:tcW w:w="874" w:type="dxa"/>
            <w:shd w:val="clear" w:color="auto" w:fill="auto"/>
            <w:vAlign w:val="center"/>
            <w:hideMark/>
          </w:tcPr>
          <w:p w14:paraId="45603697"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1.66</w:t>
            </w:r>
          </w:p>
        </w:tc>
        <w:tc>
          <w:tcPr>
            <w:tcW w:w="874" w:type="dxa"/>
            <w:shd w:val="clear" w:color="auto" w:fill="auto"/>
            <w:vAlign w:val="center"/>
            <w:hideMark/>
          </w:tcPr>
          <w:p w14:paraId="171B127A"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7.21</w:t>
            </w:r>
          </w:p>
        </w:tc>
        <w:tc>
          <w:tcPr>
            <w:tcW w:w="2948" w:type="dxa"/>
            <w:shd w:val="clear" w:color="auto" w:fill="auto"/>
            <w:vAlign w:val="center"/>
            <w:hideMark/>
          </w:tcPr>
          <w:p w14:paraId="04A0A11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7.01</w:t>
            </w:r>
          </w:p>
        </w:tc>
        <w:tc>
          <w:tcPr>
            <w:tcW w:w="2366" w:type="dxa"/>
            <w:shd w:val="clear" w:color="auto" w:fill="auto"/>
            <w:vAlign w:val="center"/>
            <w:hideMark/>
          </w:tcPr>
          <w:p w14:paraId="215005B5" w14:textId="77777777" w:rsidR="00275899" w:rsidRPr="00824764" w:rsidRDefault="00275899" w:rsidP="00275899">
            <w:pPr>
              <w:keepNext/>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1.70</w:t>
            </w:r>
          </w:p>
        </w:tc>
      </w:tr>
    </w:tbl>
    <w:p w14:paraId="7E91E2A6" w14:textId="1E898863" w:rsidR="00275899" w:rsidRDefault="00275899" w:rsidP="00293F21">
      <w:pPr>
        <w:pStyle w:val="Caption"/>
        <w:framePr w:hSpace="180" w:wrap="around" w:vAnchor="text" w:hAnchor="page" w:x="1177" w:y="9924"/>
      </w:pPr>
      <w:r>
        <w:t xml:space="preserve">Table </w:t>
      </w:r>
      <w:fldSimple w:instr=" SEQ Table \* ARABIC ">
        <w:r w:rsidR="009F40E0">
          <w:rPr>
            <w:noProof/>
          </w:rPr>
          <w:t>2</w:t>
        </w:r>
      </w:fldSimple>
      <w:r>
        <w:t>: Variable Importance</w:t>
      </w:r>
      <w:r w:rsidR="00293F21">
        <w:t xml:space="preserve"> Table</w:t>
      </w:r>
    </w:p>
    <w:p w14:paraId="2D874276" w14:textId="432C49A7" w:rsidR="00275899" w:rsidRDefault="00275899" w:rsidP="00275899">
      <w:pPr>
        <w:numPr>
          <w:ilvl w:val="0"/>
          <w:numId w:val="14"/>
        </w:numPr>
        <w:rPr>
          <w:rFonts w:ascii="Arial" w:hAnsi="Arial" w:cs="Arial"/>
        </w:rPr>
      </w:pPr>
      <w:proofErr w:type="spellStart"/>
      <w:r w:rsidRPr="00275899">
        <w:rPr>
          <w:rFonts w:ascii="Arial" w:hAnsi="Arial" w:cs="Arial"/>
          <w:b/>
          <w:bCs/>
        </w:rPr>
        <w:t>MeanDecreaseGini</w:t>
      </w:r>
      <w:proofErr w:type="spellEnd"/>
      <w:r w:rsidRPr="00275899">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293F21" w:rsidRDefault="00293F21" w:rsidP="00293F21">
      <w:pPr>
        <w:rPr>
          <w:rFonts w:ascii="Arial" w:hAnsi="Arial" w:cs="Arial"/>
        </w:rPr>
      </w:pPr>
      <w:r w:rsidRPr="00293F21">
        <w:rPr>
          <w:rFonts w:ascii="Arial" w:hAnsi="Arial" w:cs="Arial"/>
        </w:rPr>
        <w:lastRenderedPageBreak/>
        <w:t>Key environmental factors included REAP and Frost-Free Days, both of which relate to temperature and moisture conditions, capturing the semi-arid climate that Russian Olive favors. The LEVEL2 land cover classification also played a major role,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Default="00293F21" w:rsidP="00293F21">
      <w:pPr>
        <w:rPr>
          <w:rFonts w:ascii="Arial" w:hAnsi="Arial" w:cs="Arial"/>
        </w:rPr>
      </w:pPr>
      <w:r w:rsidRPr="00293F21">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9F40E0" w:rsidRDefault="009F40E0" w:rsidP="009F40E0">
      <w:pPr>
        <w:rPr>
          <w:rFonts w:ascii="Arial" w:hAnsi="Arial" w:cs="Arial"/>
        </w:rPr>
      </w:pPr>
      <w:r w:rsidRPr="009F40E0">
        <w:rPr>
          <w:rFonts w:ascii="Arial" w:hAnsi="Arial" w:cs="Arial"/>
        </w:rPr>
        <w:t xml:space="preserve">Digging into these results a little further, I wanted to understand which specific land cover types within the </w:t>
      </w:r>
      <w:r w:rsidRPr="009F40E0">
        <w:rPr>
          <w:rFonts w:ascii="Arial" w:hAnsi="Arial" w:cs="Arial"/>
          <w:b/>
          <w:bCs/>
        </w:rPr>
        <w:t>LEVEL2</w:t>
      </w:r>
      <w:r w:rsidRPr="009F40E0">
        <w:rPr>
          <w:rFonts w:ascii="Arial" w:hAnsi="Arial" w:cs="Arial"/>
        </w:rPr>
        <w:t xml:space="preserve"> category contributed most to the model’s performance. To do this, I generated a </w:t>
      </w:r>
      <w:r w:rsidRPr="009F40E0">
        <w:rPr>
          <w:rFonts w:ascii="Arial" w:hAnsi="Arial" w:cs="Arial"/>
          <w:b/>
          <w:bCs/>
        </w:rPr>
        <w:t>partial dependence plot (PDP)</w:t>
      </w:r>
      <w:r w:rsidRPr="009F40E0">
        <w:rPr>
          <w:rFonts w:ascii="Arial" w:hAnsi="Arial" w:cs="Arial"/>
        </w:rPr>
        <w:t xml:space="preserve"> for the </w:t>
      </w:r>
      <w:r w:rsidRPr="009F40E0">
        <w:rPr>
          <w:rFonts w:ascii="Arial" w:hAnsi="Arial" w:cs="Arial"/>
          <w:b/>
          <w:bCs/>
        </w:rPr>
        <w:t>LEVEL2</w:t>
      </w:r>
      <w:r w:rsidRPr="009F40E0">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9F40E0" w:rsidRDefault="009F40E0" w:rsidP="009F40E0">
      <w:pPr>
        <w:rPr>
          <w:rFonts w:ascii="Arial" w:hAnsi="Arial" w:cs="Arial"/>
        </w:rPr>
      </w:pPr>
      <w:r w:rsidRPr="009F40E0">
        <w:rPr>
          <w:rFonts w:ascii="Arial" w:hAnsi="Arial" w:cs="Arial"/>
        </w:rPr>
        <w:t xml:space="preserve">Table 3 presents the values from the PDP, highlighting how different land cover classes influence the model’s predictions. Notable land cover types include </w:t>
      </w:r>
      <w:r w:rsidRPr="009F40E0">
        <w:rPr>
          <w:rFonts w:ascii="Arial" w:hAnsi="Arial" w:cs="Arial"/>
          <w:b/>
          <w:bCs/>
        </w:rPr>
        <w:t>Conifer Forest</w:t>
      </w:r>
      <w:r w:rsidRPr="009F40E0">
        <w:rPr>
          <w:rFonts w:ascii="Arial" w:hAnsi="Arial" w:cs="Arial"/>
        </w:rPr>
        <w:t xml:space="preserve">, </w:t>
      </w:r>
      <w:r w:rsidRPr="009F40E0">
        <w:rPr>
          <w:rFonts w:ascii="Arial" w:hAnsi="Arial" w:cs="Arial"/>
          <w:b/>
          <w:bCs/>
        </w:rPr>
        <w:t>Deciduous Grassland and Shrubland</w:t>
      </w:r>
      <w:r w:rsidRPr="009F40E0">
        <w:rPr>
          <w:rFonts w:ascii="Arial" w:hAnsi="Arial" w:cs="Arial"/>
        </w:rPr>
        <w:t xml:space="preserve">, and </w:t>
      </w:r>
      <w:r w:rsidRPr="009F40E0">
        <w:rPr>
          <w:rFonts w:ascii="Arial" w:hAnsi="Arial" w:cs="Arial"/>
          <w:b/>
          <w:bCs/>
        </w:rPr>
        <w:t>Montane Grassland and Shrubland</w:t>
      </w:r>
      <w:r w:rsidRPr="009F40E0">
        <w:rPr>
          <w:rFonts w:ascii="Arial" w:hAnsi="Arial" w:cs="Arial"/>
        </w:rPr>
        <w:t>, which showed particularly strong associations with the likelihood of Russian Olive presence or absence.</w:t>
      </w:r>
    </w:p>
    <w:p w14:paraId="768563A4" w14:textId="77777777" w:rsidR="009F40E0" w:rsidRPr="009F40E0" w:rsidRDefault="009F40E0" w:rsidP="009F40E0">
      <w:pPr>
        <w:rPr>
          <w:rFonts w:ascii="Arial" w:hAnsi="Arial" w:cs="Arial"/>
        </w:rPr>
      </w:pPr>
      <w:r w:rsidRPr="009F40E0">
        <w:rPr>
          <w:rFonts w:ascii="Arial" w:hAnsi="Arial" w:cs="Arial"/>
        </w:rPr>
        <w:t xml:space="preserve">These values differ from the variable importance scores in Table 2, which measure how much the overall </w:t>
      </w:r>
      <w:r w:rsidRPr="009F40E0">
        <w:rPr>
          <w:rFonts w:ascii="Arial" w:hAnsi="Arial" w:cs="Arial"/>
          <w:b/>
          <w:bCs/>
        </w:rPr>
        <w:t>LEVEL2</w:t>
      </w:r>
      <w:r w:rsidRPr="009F40E0">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4F5E6500" w14:textId="764C80BD" w:rsidR="009F40E0" w:rsidRDefault="009F40E0" w:rsidP="00293F21">
      <w:pPr>
        <w:rPr>
          <w:rFonts w:ascii="Arial" w:hAnsi="Arial" w:cs="Arial"/>
        </w:rPr>
      </w:pPr>
    </w:p>
    <w:p w14:paraId="14C7CDD4" w14:textId="4C2555EE" w:rsidR="005C4242" w:rsidRPr="00FB47FD" w:rsidRDefault="005C4242" w:rsidP="00293F21">
      <w:pPr>
        <w:rPr>
          <w:rFonts w:ascii="Arial" w:hAnsi="Arial" w:cs="Arial"/>
        </w:rPr>
      </w:pPr>
      <w:r>
        <w:fldChar w:fldCharType="begin"/>
      </w:r>
      <w:r>
        <w:instrText xml:space="preserve"> LINK Excel.Sheet.12 "Book1" "Sheet1!R1C1:R18C2" \a \f 4 \h </w:instrText>
      </w:r>
      <w:r>
        <w:fldChar w:fldCharType="separate"/>
      </w:r>
    </w:p>
    <w:tbl>
      <w:tblPr>
        <w:tblW w:w="5960" w:type="dxa"/>
        <w:jc w:val="center"/>
        <w:tblBorders>
          <w:top w:val="single" w:sz="4" w:space="0" w:color="44B3E1"/>
          <w:left w:val="single" w:sz="4" w:space="0" w:color="44B3E1"/>
          <w:bottom w:val="single" w:sz="4" w:space="0" w:color="44B3E1"/>
          <w:right w:val="single" w:sz="4" w:space="0" w:color="44B3E1"/>
          <w:insideH w:val="single" w:sz="4" w:space="0" w:color="44B3E1"/>
          <w:insideV w:val="single" w:sz="4" w:space="0" w:color="44B3E1"/>
        </w:tblBorders>
        <w:tblLook w:val="04A0" w:firstRow="1" w:lastRow="0" w:firstColumn="1" w:lastColumn="0" w:noHBand="0" w:noVBand="1"/>
      </w:tblPr>
      <w:tblGrid>
        <w:gridCol w:w="4800"/>
        <w:gridCol w:w="1277"/>
      </w:tblGrid>
      <w:tr w:rsidR="005C4242" w:rsidRPr="005C4242" w14:paraId="46A1CE34" w14:textId="77777777" w:rsidTr="00FB1C00">
        <w:trPr>
          <w:trHeight w:val="300"/>
          <w:jc w:val="center"/>
        </w:trPr>
        <w:tc>
          <w:tcPr>
            <w:tcW w:w="4800" w:type="dxa"/>
            <w:shd w:val="clear" w:color="156082" w:fill="156082"/>
            <w:vAlign w:val="center"/>
            <w:hideMark/>
          </w:tcPr>
          <w:p w14:paraId="030CC498" w14:textId="3709F9FA" w:rsidR="005C4242" w:rsidRPr="005C4242" w:rsidRDefault="005C4242" w:rsidP="005C4242">
            <w:pPr>
              <w:spacing w:after="0" w:line="240" w:lineRule="auto"/>
              <w:jc w:val="center"/>
              <w:rPr>
                <w:rFonts w:ascii="Aptos Narrow" w:eastAsia="Times New Roman" w:hAnsi="Aptos Narrow" w:cs="Times New Roman"/>
                <w:b/>
                <w:bCs/>
                <w:color w:val="FFFFFF"/>
                <w:kern w:val="0"/>
                <w:sz w:val="22"/>
                <w:szCs w:val="22"/>
                <w14:ligatures w14:val="none"/>
              </w:rPr>
            </w:pPr>
            <w:r w:rsidRPr="005C4242">
              <w:rPr>
                <w:rFonts w:ascii="Aptos Narrow" w:eastAsia="Times New Roman" w:hAnsi="Aptos Narrow" w:cs="Times New Roman"/>
                <w:b/>
                <w:bCs/>
                <w:color w:val="FFFFFF"/>
                <w:kern w:val="0"/>
                <w:sz w:val="22"/>
                <w:szCs w:val="22"/>
                <w14:ligatures w14:val="none"/>
              </w:rPr>
              <w:t>LEVEL2</w:t>
            </w:r>
          </w:p>
        </w:tc>
        <w:tc>
          <w:tcPr>
            <w:tcW w:w="1160" w:type="dxa"/>
            <w:shd w:val="clear" w:color="156082" w:fill="156082"/>
            <w:vAlign w:val="center"/>
            <w:hideMark/>
          </w:tcPr>
          <w:p w14:paraId="1BDE9FB6" w14:textId="77777777" w:rsidR="005C4242" w:rsidRPr="005C4242" w:rsidRDefault="005C4242" w:rsidP="005C4242">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5C4242">
              <w:rPr>
                <w:rFonts w:ascii="Aptos Narrow" w:eastAsia="Times New Roman" w:hAnsi="Aptos Narrow" w:cs="Times New Roman"/>
                <w:b/>
                <w:bCs/>
                <w:color w:val="FFFFFF"/>
                <w:kern w:val="0"/>
                <w:sz w:val="22"/>
                <w:szCs w:val="22"/>
                <w14:ligatures w14:val="none"/>
              </w:rPr>
              <w:t>yhat</w:t>
            </w:r>
            <w:proofErr w:type="spellEnd"/>
          </w:p>
        </w:tc>
      </w:tr>
      <w:tr w:rsidR="005C4242" w:rsidRPr="005C4242" w14:paraId="697346A6" w14:textId="77777777" w:rsidTr="00FB1C00">
        <w:trPr>
          <w:trHeight w:val="300"/>
          <w:jc w:val="center"/>
        </w:trPr>
        <w:tc>
          <w:tcPr>
            <w:tcW w:w="4800" w:type="dxa"/>
            <w:shd w:val="clear" w:color="C0E6F5" w:fill="C0E6F5"/>
            <w:vAlign w:val="center"/>
            <w:hideMark/>
          </w:tcPr>
          <w:p w14:paraId="48707D80"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Blank</w:t>
            </w:r>
          </w:p>
        </w:tc>
        <w:tc>
          <w:tcPr>
            <w:tcW w:w="1160" w:type="dxa"/>
            <w:shd w:val="clear" w:color="C0E6F5" w:fill="C0E6F5"/>
            <w:vAlign w:val="center"/>
            <w:hideMark/>
          </w:tcPr>
          <w:p w14:paraId="1E8B84D3"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0.05</w:t>
            </w:r>
          </w:p>
        </w:tc>
      </w:tr>
      <w:tr w:rsidR="005C4242" w:rsidRPr="005C4242" w14:paraId="648093AA" w14:textId="77777777" w:rsidTr="00FB1C00">
        <w:trPr>
          <w:trHeight w:val="600"/>
          <w:jc w:val="center"/>
        </w:trPr>
        <w:tc>
          <w:tcPr>
            <w:tcW w:w="4800" w:type="dxa"/>
            <w:shd w:val="clear" w:color="auto" w:fill="auto"/>
            <w:vAlign w:val="center"/>
            <w:hideMark/>
          </w:tcPr>
          <w:p w14:paraId="066A50C2"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Agriculture</w:t>
            </w:r>
          </w:p>
        </w:tc>
        <w:tc>
          <w:tcPr>
            <w:tcW w:w="1160" w:type="dxa"/>
            <w:shd w:val="clear" w:color="auto" w:fill="auto"/>
            <w:vAlign w:val="center"/>
            <w:hideMark/>
          </w:tcPr>
          <w:p w14:paraId="37A8DF05"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2.71</w:t>
            </w:r>
          </w:p>
        </w:tc>
      </w:tr>
      <w:tr w:rsidR="005C4242" w:rsidRPr="005C4242" w14:paraId="39C5F28D" w14:textId="77777777" w:rsidTr="00FB1C00">
        <w:trPr>
          <w:trHeight w:val="1200"/>
          <w:jc w:val="center"/>
        </w:trPr>
        <w:tc>
          <w:tcPr>
            <w:tcW w:w="4800" w:type="dxa"/>
            <w:shd w:val="clear" w:color="C0E6F5" w:fill="C0E6F5"/>
            <w:vAlign w:val="center"/>
            <w:hideMark/>
          </w:tcPr>
          <w:p w14:paraId="33ADBA3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Alpine Sparse and Barren</w:t>
            </w:r>
          </w:p>
        </w:tc>
        <w:tc>
          <w:tcPr>
            <w:tcW w:w="1160" w:type="dxa"/>
            <w:shd w:val="clear" w:color="C0E6F5" w:fill="C0E6F5"/>
            <w:vAlign w:val="center"/>
            <w:hideMark/>
          </w:tcPr>
          <w:p w14:paraId="2ACDF1E7"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5.37</w:t>
            </w:r>
          </w:p>
        </w:tc>
      </w:tr>
      <w:tr w:rsidR="005C4242" w:rsidRPr="005C4242" w14:paraId="0D38C245" w14:textId="77777777" w:rsidTr="00FB1C00">
        <w:trPr>
          <w:trHeight w:val="2100"/>
          <w:jc w:val="center"/>
        </w:trPr>
        <w:tc>
          <w:tcPr>
            <w:tcW w:w="4800" w:type="dxa"/>
            <w:shd w:val="clear" w:color="auto" w:fill="auto"/>
            <w:vAlign w:val="center"/>
            <w:hideMark/>
          </w:tcPr>
          <w:p w14:paraId="79F6D792"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gramStart"/>
            <w:r w:rsidRPr="005C4242">
              <w:rPr>
                <w:rFonts w:ascii="Aptos Narrow" w:eastAsia="Times New Roman" w:hAnsi="Aptos Narrow" w:cs="Times New Roman"/>
                <w:color w:val="000000"/>
                <w:kern w:val="0"/>
                <w:sz w:val="22"/>
                <w:szCs w:val="22"/>
                <w14:ligatures w14:val="none"/>
              </w:rPr>
              <w:lastRenderedPageBreak/>
              <w:t>Conifer-dominated forest</w:t>
            </w:r>
            <w:proofErr w:type="gramEnd"/>
            <w:r w:rsidRPr="005C4242">
              <w:rPr>
                <w:rFonts w:ascii="Aptos Narrow" w:eastAsia="Times New Roman" w:hAnsi="Aptos Narrow" w:cs="Times New Roman"/>
                <w:color w:val="000000"/>
                <w:kern w:val="0"/>
                <w:sz w:val="22"/>
                <w:szCs w:val="22"/>
                <w14:ligatures w14:val="none"/>
              </w:rPr>
              <w:t xml:space="preserve"> and woodland (mesic-wet)</w:t>
            </w:r>
          </w:p>
        </w:tc>
        <w:tc>
          <w:tcPr>
            <w:tcW w:w="1160" w:type="dxa"/>
            <w:shd w:val="clear" w:color="auto" w:fill="auto"/>
            <w:vAlign w:val="center"/>
            <w:hideMark/>
          </w:tcPr>
          <w:p w14:paraId="0DB8FFC4"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5.44</w:t>
            </w:r>
          </w:p>
        </w:tc>
      </w:tr>
      <w:tr w:rsidR="005C4242" w:rsidRPr="005C4242" w14:paraId="76B75A0F" w14:textId="77777777" w:rsidTr="00FB1C00">
        <w:trPr>
          <w:trHeight w:val="2100"/>
          <w:jc w:val="center"/>
        </w:trPr>
        <w:tc>
          <w:tcPr>
            <w:tcW w:w="4800" w:type="dxa"/>
            <w:shd w:val="clear" w:color="C0E6F5" w:fill="C0E6F5"/>
            <w:vAlign w:val="center"/>
            <w:hideMark/>
          </w:tcPr>
          <w:p w14:paraId="55819028"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gramStart"/>
            <w:r w:rsidRPr="005C4242">
              <w:rPr>
                <w:rFonts w:ascii="Aptos Narrow" w:eastAsia="Times New Roman" w:hAnsi="Aptos Narrow" w:cs="Times New Roman"/>
                <w:color w:val="000000"/>
                <w:kern w:val="0"/>
                <w:sz w:val="22"/>
                <w:szCs w:val="22"/>
                <w14:ligatures w14:val="none"/>
              </w:rPr>
              <w:t>Conifer-dominated forest</w:t>
            </w:r>
            <w:proofErr w:type="gramEnd"/>
            <w:r w:rsidRPr="005C4242">
              <w:rPr>
                <w:rFonts w:ascii="Aptos Narrow" w:eastAsia="Times New Roman" w:hAnsi="Aptos Narrow" w:cs="Times New Roman"/>
                <w:color w:val="000000"/>
                <w:kern w:val="0"/>
                <w:sz w:val="22"/>
                <w:szCs w:val="22"/>
                <w14:ligatures w14:val="none"/>
              </w:rPr>
              <w:t xml:space="preserve"> and woodland (xeric-mesic)</w:t>
            </w:r>
          </w:p>
        </w:tc>
        <w:tc>
          <w:tcPr>
            <w:tcW w:w="1160" w:type="dxa"/>
            <w:shd w:val="clear" w:color="C0E6F5" w:fill="C0E6F5"/>
            <w:vAlign w:val="center"/>
            <w:hideMark/>
          </w:tcPr>
          <w:p w14:paraId="6684261F"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6.96</w:t>
            </w:r>
          </w:p>
        </w:tc>
      </w:tr>
      <w:tr w:rsidR="005C4242" w:rsidRPr="005C4242" w14:paraId="5B012021" w14:textId="77777777" w:rsidTr="00FB1C00">
        <w:trPr>
          <w:trHeight w:val="600"/>
          <w:jc w:val="center"/>
        </w:trPr>
        <w:tc>
          <w:tcPr>
            <w:tcW w:w="4800" w:type="dxa"/>
            <w:shd w:val="clear" w:color="auto" w:fill="auto"/>
            <w:vAlign w:val="center"/>
            <w:hideMark/>
          </w:tcPr>
          <w:p w14:paraId="7306F9BE"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Deciduous Shrubland</w:t>
            </w:r>
          </w:p>
        </w:tc>
        <w:tc>
          <w:tcPr>
            <w:tcW w:w="1160" w:type="dxa"/>
            <w:shd w:val="clear" w:color="auto" w:fill="auto"/>
            <w:vAlign w:val="center"/>
            <w:hideMark/>
          </w:tcPr>
          <w:p w14:paraId="6DA7D77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6.71</w:t>
            </w:r>
          </w:p>
        </w:tc>
      </w:tr>
      <w:tr w:rsidR="005C4242" w:rsidRPr="005C4242" w14:paraId="1E1A1BF8" w14:textId="77777777" w:rsidTr="00FB1C00">
        <w:trPr>
          <w:trHeight w:val="300"/>
          <w:jc w:val="center"/>
        </w:trPr>
        <w:tc>
          <w:tcPr>
            <w:tcW w:w="4800" w:type="dxa"/>
            <w:shd w:val="clear" w:color="C0E6F5" w:fill="C0E6F5"/>
            <w:vAlign w:val="center"/>
            <w:hideMark/>
          </w:tcPr>
          <w:p w14:paraId="553A8B9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Developed</w:t>
            </w:r>
          </w:p>
        </w:tc>
        <w:tc>
          <w:tcPr>
            <w:tcW w:w="1160" w:type="dxa"/>
            <w:shd w:val="clear" w:color="C0E6F5" w:fill="C0E6F5"/>
            <w:vAlign w:val="center"/>
            <w:hideMark/>
          </w:tcPr>
          <w:p w14:paraId="420A3EDA"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-3.75</w:t>
            </w:r>
          </w:p>
        </w:tc>
      </w:tr>
      <w:tr w:rsidR="005C4242" w:rsidRPr="005C4242" w14:paraId="3318489A" w14:textId="77777777" w:rsidTr="00FB1C00">
        <w:trPr>
          <w:trHeight w:val="900"/>
          <w:jc w:val="center"/>
        </w:trPr>
        <w:tc>
          <w:tcPr>
            <w:tcW w:w="4800" w:type="dxa"/>
            <w:shd w:val="clear" w:color="auto" w:fill="auto"/>
            <w:vAlign w:val="center"/>
            <w:hideMark/>
          </w:tcPr>
          <w:p w14:paraId="6AAFCCB6"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Floodplain and Riparian</w:t>
            </w:r>
          </w:p>
        </w:tc>
        <w:tc>
          <w:tcPr>
            <w:tcW w:w="1160" w:type="dxa"/>
            <w:shd w:val="clear" w:color="auto" w:fill="auto"/>
            <w:vAlign w:val="center"/>
            <w:hideMark/>
          </w:tcPr>
          <w:p w14:paraId="754D573A"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3.61</w:t>
            </w:r>
          </w:p>
        </w:tc>
      </w:tr>
      <w:tr w:rsidR="005C4242" w:rsidRPr="005C4242" w14:paraId="31E0E2D0" w14:textId="77777777" w:rsidTr="00FB1C00">
        <w:trPr>
          <w:trHeight w:val="600"/>
          <w:jc w:val="center"/>
        </w:trPr>
        <w:tc>
          <w:tcPr>
            <w:tcW w:w="4800" w:type="dxa"/>
            <w:shd w:val="clear" w:color="C0E6F5" w:fill="C0E6F5"/>
            <w:vAlign w:val="center"/>
            <w:hideMark/>
          </w:tcPr>
          <w:p w14:paraId="45A61197"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Harvested Forest</w:t>
            </w:r>
          </w:p>
        </w:tc>
        <w:tc>
          <w:tcPr>
            <w:tcW w:w="1160" w:type="dxa"/>
            <w:shd w:val="clear" w:color="C0E6F5" w:fill="C0E6F5"/>
            <w:vAlign w:val="center"/>
            <w:hideMark/>
          </w:tcPr>
          <w:p w14:paraId="0EFD98F0"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0.36</w:t>
            </w:r>
          </w:p>
        </w:tc>
      </w:tr>
      <w:tr w:rsidR="005C4242" w:rsidRPr="005C4242" w14:paraId="515D1953" w14:textId="77777777" w:rsidTr="00FB1C00">
        <w:trPr>
          <w:trHeight w:val="300"/>
          <w:jc w:val="center"/>
        </w:trPr>
        <w:tc>
          <w:tcPr>
            <w:tcW w:w="4800" w:type="dxa"/>
            <w:shd w:val="clear" w:color="auto" w:fill="auto"/>
            <w:noWrap/>
            <w:vAlign w:val="bottom"/>
            <w:hideMark/>
          </w:tcPr>
          <w:p w14:paraId="1B6A252C"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Mining and Resource Extraction</w:t>
            </w:r>
          </w:p>
        </w:tc>
        <w:tc>
          <w:tcPr>
            <w:tcW w:w="1160" w:type="dxa"/>
            <w:shd w:val="clear" w:color="auto" w:fill="auto"/>
            <w:noWrap/>
            <w:vAlign w:val="bottom"/>
            <w:hideMark/>
          </w:tcPr>
          <w:p w14:paraId="5220DA2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-3.7541597</w:t>
            </w:r>
          </w:p>
        </w:tc>
      </w:tr>
      <w:tr w:rsidR="005C4242" w:rsidRPr="005C4242" w14:paraId="736ECB27" w14:textId="77777777" w:rsidTr="00FB1C00">
        <w:trPr>
          <w:trHeight w:val="300"/>
          <w:jc w:val="center"/>
        </w:trPr>
        <w:tc>
          <w:tcPr>
            <w:tcW w:w="4800" w:type="dxa"/>
            <w:shd w:val="clear" w:color="C0E6F5" w:fill="C0E6F5"/>
            <w:noWrap/>
            <w:vAlign w:val="bottom"/>
            <w:hideMark/>
          </w:tcPr>
          <w:p w14:paraId="7BA1703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Mixed deciduous/coniferous forest and woodland</w:t>
            </w:r>
          </w:p>
        </w:tc>
        <w:tc>
          <w:tcPr>
            <w:tcW w:w="1160" w:type="dxa"/>
            <w:shd w:val="clear" w:color="C0E6F5" w:fill="C0E6F5"/>
            <w:noWrap/>
            <w:vAlign w:val="bottom"/>
            <w:hideMark/>
          </w:tcPr>
          <w:p w14:paraId="7B5B2A3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3.72678161</w:t>
            </w:r>
          </w:p>
        </w:tc>
      </w:tr>
      <w:tr w:rsidR="005C4242" w:rsidRPr="005C4242" w14:paraId="5C50D478" w14:textId="77777777" w:rsidTr="00FB1C00">
        <w:trPr>
          <w:trHeight w:val="300"/>
          <w:jc w:val="center"/>
        </w:trPr>
        <w:tc>
          <w:tcPr>
            <w:tcW w:w="4800" w:type="dxa"/>
            <w:shd w:val="clear" w:color="auto" w:fill="auto"/>
            <w:noWrap/>
            <w:vAlign w:val="bottom"/>
            <w:hideMark/>
          </w:tcPr>
          <w:p w14:paraId="7C749545"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Montane Grassland</w:t>
            </w:r>
          </w:p>
        </w:tc>
        <w:tc>
          <w:tcPr>
            <w:tcW w:w="1160" w:type="dxa"/>
            <w:shd w:val="clear" w:color="auto" w:fill="auto"/>
            <w:noWrap/>
            <w:vAlign w:val="bottom"/>
            <w:hideMark/>
          </w:tcPr>
          <w:p w14:paraId="1F8F6CE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6.28932458</w:t>
            </w:r>
          </w:p>
        </w:tc>
      </w:tr>
      <w:tr w:rsidR="005C4242" w:rsidRPr="005C4242" w14:paraId="54C5B225" w14:textId="77777777" w:rsidTr="00FB1C00">
        <w:trPr>
          <w:trHeight w:val="300"/>
          <w:jc w:val="center"/>
        </w:trPr>
        <w:tc>
          <w:tcPr>
            <w:tcW w:w="4800" w:type="dxa"/>
            <w:shd w:val="clear" w:color="C0E6F5" w:fill="C0E6F5"/>
            <w:noWrap/>
            <w:vAlign w:val="bottom"/>
            <w:hideMark/>
          </w:tcPr>
          <w:p w14:paraId="23F3EC8B"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spellStart"/>
            <w:r w:rsidRPr="005C4242">
              <w:rPr>
                <w:rFonts w:ascii="Aptos Narrow" w:eastAsia="Times New Roman" w:hAnsi="Aptos Narrow" w:cs="Times New Roman"/>
                <w:color w:val="000000"/>
                <w:kern w:val="0"/>
                <w:sz w:val="22"/>
                <w:szCs w:val="22"/>
                <w14:ligatures w14:val="none"/>
              </w:rPr>
              <w:t>na</w:t>
            </w:r>
            <w:proofErr w:type="spellEnd"/>
          </w:p>
        </w:tc>
        <w:tc>
          <w:tcPr>
            <w:tcW w:w="1160" w:type="dxa"/>
            <w:shd w:val="clear" w:color="C0E6F5" w:fill="C0E6F5"/>
            <w:noWrap/>
            <w:vAlign w:val="bottom"/>
            <w:hideMark/>
          </w:tcPr>
          <w:p w14:paraId="5FC64804"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5.55560784</w:t>
            </w:r>
          </w:p>
        </w:tc>
      </w:tr>
      <w:tr w:rsidR="005C4242" w:rsidRPr="005C4242" w14:paraId="501869E8" w14:textId="77777777" w:rsidTr="00FB1C00">
        <w:trPr>
          <w:trHeight w:val="300"/>
          <w:jc w:val="center"/>
        </w:trPr>
        <w:tc>
          <w:tcPr>
            <w:tcW w:w="4800" w:type="dxa"/>
            <w:shd w:val="clear" w:color="auto" w:fill="auto"/>
            <w:noWrap/>
            <w:vAlign w:val="bottom"/>
            <w:hideMark/>
          </w:tcPr>
          <w:p w14:paraId="3F50167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Open Water</w:t>
            </w:r>
          </w:p>
        </w:tc>
        <w:tc>
          <w:tcPr>
            <w:tcW w:w="1160" w:type="dxa"/>
            <w:shd w:val="clear" w:color="auto" w:fill="auto"/>
            <w:noWrap/>
            <w:vAlign w:val="bottom"/>
            <w:hideMark/>
          </w:tcPr>
          <w:p w14:paraId="7E7B0269"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0.3317129</w:t>
            </w:r>
          </w:p>
        </w:tc>
      </w:tr>
      <w:tr w:rsidR="005C4242" w:rsidRPr="005C4242" w14:paraId="05427B93" w14:textId="77777777" w:rsidTr="00FB1C00">
        <w:trPr>
          <w:trHeight w:val="300"/>
          <w:jc w:val="center"/>
        </w:trPr>
        <w:tc>
          <w:tcPr>
            <w:tcW w:w="4800" w:type="dxa"/>
            <w:shd w:val="clear" w:color="C0E6F5" w:fill="C0E6F5"/>
            <w:noWrap/>
            <w:vAlign w:val="bottom"/>
            <w:hideMark/>
          </w:tcPr>
          <w:p w14:paraId="53A3DB8C"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Recently burned</w:t>
            </w:r>
          </w:p>
        </w:tc>
        <w:tc>
          <w:tcPr>
            <w:tcW w:w="1160" w:type="dxa"/>
            <w:shd w:val="clear" w:color="C0E6F5" w:fill="C0E6F5"/>
            <w:noWrap/>
            <w:vAlign w:val="bottom"/>
            <w:hideMark/>
          </w:tcPr>
          <w:p w14:paraId="502A63C6"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5.69602685</w:t>
            </w:r>
          </w:p>
        </w:tc>
      </w:tr>
      <w:tr w:rsidR="005C4242" w:rsidRPr="005C4242" w14:paraId="3F8D9034" w14:textId="77777777" w:rsidTr="00FB1C00">
        <w:trPr>
          <w:trHeight w:val="300"/>
          <w:jc w:val="center"/>
        </w:trPr>
        <w:tc>
          <w:tcPr>
            <w:tcW w:w="4800" w:type="dxa"/>
            <w:shd w:val="clear" w:color="auto" w:fill="auto"/>
            <w:noWrap/>
            <w:vAlign w:val="bottom"/>
            <w:hideMark/>
          </w:tcPr>
          <w:p w14:paraId="628B654E"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Sagebrush Steppe</w:t>
            </w:r>
          </w:p>
        </w:tc>
        <w:tc>
          <w:tcPr>
            <w:tcW w:w="1160" w:type="dxa"/>
            <w:shd w:val="clear" w:color="auto" w:fill="auto"/>
            <w:noWrap/>
            <w:vAlign w:val="bottom"/>
            <w:hideMark/>
          </w:tcPr>
          <w:p w14:paraId="18BA564D"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0.54032671</w:t>
            </w:r>
          </w:p>
        </w:tc>
      </w:tr>
      <w:tr w:rsidR="005C4242" w:rsidRPr="005C4242" w14:paraId="51BE4503" w14:textId="77777777" w:rsidTr="00FB1C00">
        <w:trPr>
          <w:trHeight w:val="300"/>
          <w:jc w:val="center"/>
        </w:trPr>
        <w:tc>
          <w:tcPr>
            <w:tcW w:w="4800" w:type="dxa"/>
            <w:shd w:val="clear" w:color="C0E6F5" w:fill="C0E6F5"/>
            <w:noWrap/>
            <w:vAlign w:val="bottom"/>
            <w:hideMark/>
          </w:tcPr>
          <w:p w14:paraId="34E1F8A0"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Wet meadow</w:t>
            </w:r>
          </w:p>
        </w:tc>
        <w:tc>
          <w:tcPr>
            <w:tcW w:w="1160" w:type="dxa"/>
            <w:shd w:val="clear" w:color="C0E6F5" w:fill="C0E6F5"/>
            <w:noWrap/>
            <w:vAlign w:val="bottom"/>
            <w:hideMark/>
          </w:tcPr>
          <w:p w14:paraId="5C0BF4E1" w14:textId="77777777" w:rsidR="005C4242" w:rsidRPr="005C4242" w:rsidRDefault="005C4242" w:rsidP="009F40E0">
            <w:pPr>
              <w:keepNext/>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0.44689006</w:t>
            </w:r>
          </w:p>
        </w:tc>
      </w:tr>
    </w:tbl>
    <w:p w14:paraId="32E73380" w14:textId="30D161C0" w:rsidR="009F40E0" w:rsidRDefault="009F40E0">
      <w:pPr>
        <w:pStyle w:val="Caption"/>
      </w:pPr>
      <w:r>
        <w:t xml:space="preserve">Table </w:t>
      </w:r>
      <w:fldSimple w:instr=" SEQ Table \* ARABIC ">
        <w:r>
          <w:rPr>
            <w:noProof/>
          </w:rPr>
          <w:t>3</w:t>
        </w:r>
      </w:fldSimple>
      <w:r>
        <w:t>: Sub-variables of Land Cover</w:t>
      </w:r>
    </w:p>
    <w:p w14:paraId="056A7272" w14:textId="77777777" w:rsidR="009F40E0" w:rsidRPr="009F40E0" w:rsidRDefault="005C4242" w:rsidP="009F40E0">
      <w:pPr>
        <w:rPr>
          <w:rFonts w:ascii="Arial" w:hAnsi="Arial" w:cs="Arial"/>
        </w:rPr>
      </w:pPr>
      <w:r>
        <w:rPr>
          <w:rFonts w:ascii="Arial" w:hAnsi="Arial" w:cs="Arial"/>
        </w:rPr>
        <w:fldChar w:fldCharType="end"/>
      </w:r>
      <w:r w:rsidR="009F40E0" w:rsidRPr="009F40E0">
        <w:rPr>
          <w:rFonts w:ascii="Arial" w:hAnsi="Arial" w:cs="Arial"/>
        </w:rPr>
        <w:t xml:space="preserve">The </w:t>
      </w:r>
      <w:proofErr w:type="spellStart"/>
      <w:r w:rsidR="009F40E0" w:rsidRPr="009F40E0">
        <w:rPr>
          <w:rFonts w:ascii="Arial" w:hAnsi="Arial" w:cs="Arial"/>
        </w:rPr>
        <w:t>yhat</w:t>
      </w:r>
      <w:proofErr w:type="spellEnd"/>
      <w:r w:rsidR="009F40E0" w:rsidRPr="009F40E0">
        <w:rPr>
          <w:rFonts w:ascii="Arial" w:hAnsi="Arial" w:cs="Arial"/>
        </w:rPr>
        <w:t xml:space="preserve"> values in Table 3 represent the </w:t>
      </w:r>
      <w:r w:rsidR="009F40E0" w:rsidRPr="009F40E0">
        <w:rPr>
          <w:rFonts w:ascii="Arial" w:hAnsi="Arial" w:cs="Arial"/>
          <w:b/>
          <w:bCs/>
        </w:rPr>
        <w:t>predicted probability of Russian Olive presence</w:t>
      </w:r>
      <w:r w:rsidR="009F40E0" w:rsidRPr="009F40E0">
        <w:rPr>
          <w:rFonts w:ascii="Arial" w:hAnsi="Arial" w:cs="Arial"/>
        </w:rPr>
        <w:t xml:space="preserve"> for each land cover type within the </w:t>
      </w:r>
      <w:r w:rsidR="009F40E0" w:rsidRPr="009F40E0">
        <w:rPr>
          <w:rFonts w:ascii="Arial" w:hAnsi="Arial" w:cs="Arial"/>
          <w:b/>
          <w:bCs/>
        </w:rPr>
        <w:t>LEVEL2</w:t>
      </w:r>
      <w:r w:rsidR="009F40E0" w:rsidRPr="009F40E0">
        <w:rPr>
          <w:rFonts w:ascii="Arial" w:hAnsi="Arial" w:cs="Arial"/>
        </w:rPr>
        <w:t xml:space="preserve"> variable, based on the partial dependence plot (PDP). In this context, </w:t>
      </w:r>
      <w:proofErr w:type="spellStart"/>
      <w:r w:rsidR="009F40E0" w:rsidRPr="009F40E0">
        <w:rPr>
          <w:rFonts w:ascii="Arial" w:hAnsi="Arial" w:cs="Arial"/>
        </w:rPr>
        <w:t>yhat</w:t>
      </w:r>
      <w:proofErr w:type="spellEnd"/>
      <w:r w:rsidR="009F40E0" w:rsidRPr="009F40E0">
        <w:rPr>
          <w:rFonts w:ascii="Arial" w:hAnsi="Arial" w:cs="Arial"/>
        </w:rPr>
        <w:t xml:space="preserve"> is the model’s estimated response (i.e., likelihood of presence) when the given land cover type is present, while all other environmental variables are held constant.</w:t>
      </w:r>
    </w:p>
    <w:p w14:paraId="5FB52148" w14:textId="77777777" w:rsidR="009F40E0" w:rsidRPr="009F40E0" w:rsidRDefault="009F40E0" w:rsidP="009F40E0">
      <w:pPr>
        <w:rPr>
          <w:rFonts w:ascii="Arial" w:hAnsi="Arial" w:cs="Arial"/>
        </w:rPr>
      </w:pPr>
      <w:r w:rsidRPr="009F40E0">
        <w:rPr>
          <w:rFonts w:ascii="Arial" w:hAnsi="Arial" w:cs="Arial"/>
        </w:rPr>
        <w:t>For example:</w:t>
      </w:r>
    </w:p>
    <w:p w14:paraId="42CAA4E4" w14:textId="77777777" w:rsidR="009F40E0" w:rsidRPr="009F40E0" w:rsidRDefault="009F40E0" w:rsidP="009F40E0">
      <w:pPr>
        <w:numPr>
          <w:ilvl w:val="0"/>
          <w:numId w:val="15"/>
        </w:numPr>
        <w:rPr>
          <w:rFonts w:ascii="Arial" w:hAnsi="Arial" w:cs="Arial"/>
        </w:rPr>
      </w:pPr>
      <w:proofErr w:type="gramStart"/>
      <w:r w:rsidRPr="009F40E0">
        <w:rPr>
          <w:rFonts w:ascii="Arial" w:hAnsi="Arial" w:cs="Arial"/>
        </w:rPr>
        <w:t>A</w:t>
      </w:r>
      <w:proofErr w:type="gramEnd"/>
      <w:r w:rsidRPr="009F40E0">
        <w:rPr>
          <w:rFonts w:ascii="Arial" w:hAnsi="Arial" w:cs="Arial"/>
        </w:rPr>
        <w:t xml:space="preserve"> </w:t>
      </w:r>
      <w:proofErr w:type="spellStart"/>
      <w:r w:rsidRPr="009F40E0">
        <w:rPr>
          <w:rFonts w:ascii="Arial" w:hAnsi="Arial" w:cs="Arial"/>
        </w:rPr>
        <w:t>yhat</w:t>
      </w:r>
      <w:proofErr w:type="spellEnd"/>
      <w:r w:rsidRPr="009F40E0">
        <w:rPr>
          <w:rFonts w:ascii="Arial" w:hAnsi="Arial" w:cs="Arial"/>
        </w:rPr>
        <w:t xml:space="preserve"> value of </w:t>
      </w:r>
      <w:r w:rsidRPr="009F40E0">
        <w:rPr>
          <w:rFonts w:ascii="Arial" w:hAnsi="Arial" w:cs="Arial"/>
          <w:b/>
          <w:bCs/>
        </w:rPr>
        <w:t>6.96</w:t>
      </w:r>
      <w:r w:rsidRPr="009F40E0">
        <w:rPr>
          <w:rFonts w:ascii="Arial" w:hAnsi="Arial" w:cs="Arial"/>
        </w:rPr>
        <w:t xml:space="preserve"> for </w:t>
      </w:r>
      <w:proofErr w:type="gramStart"/>
      <w:r w:rsidRPr="009F40E0">
        <w:rPr>
          <w:rFonts w:ascii="Arial" w:hAnsi="Arial" w:cs="Arial"/>
          <w:i/>
          <w:iCs/>
        </w:rPr>
        <w:t>Conifer-dominated forest</w:t>
      </w:r>
      <w:proofErr w:type="gramEnd"/>
      <w:r w:rsidRPr="009F40E0">
        <w:rPr>
          <w:rFonts w:ascii="Arial" w:hAnsi="Arial" w:cs="Arial"/>
          <w:i/>
          <w:iCs/>
        </w:rPr>
        <w:t xml:space="preserve"> and woodland (xeric-mesic)</w:t>
      </w:r>
      <w:r w:rsidRPr="009F40E0">
        <w:rPr>
          <w:rFonts w:ascii="Arial" w:hAnsi="Arial" w:cs="Arial"/>
        </w:rPr>
        <w:t xml:space="preserve"> suggests that this land cover type is associated with a </w:t>
      </w:r>
      <w:r w:rsidRPr="009F40E0">
        <w:rPr>
          <w:rFonts w:ascii="Arial" w:hAnsi="Arial" w:cs="Arial"/>
          <w:b/>
          <w:bCs/>
        </w:rPr>
        <w:t>higher likelihood</w:t>
      </w:r>
      <w:r w:rsidRPr="009F40E0">
        <w:rPr>
          <w:rFonts w:ascii="Arial" w:hAnsi="Arial" w:cs="Arial"/>
        </w:rPr>
        <w:t xml:space="preserve"> of Russian Olive presence.</w:t>
      </w:r>
    </w:p>
    <w:p w14:paraId="7324A195" w14:textId="77777777" w:rsidR="009F40E0" w:rsidRPr="009F40E0" w:rsidRDefault="009F40E0" w:rsidP="009F40E0">
      <w:pPr>
        <w:numPr>
          <w:ilvl w:val="0"/>
          <w:numId w:val="15"/>
        </w:numPr>
        <w:rPr>
          <w:rFonts w:ascii="Arial" w:hAnsi="Arial" w:cs="Arial"/>
        </w:rPr>
      </w:pPr>
      <w:r w:rsidRPr="009F40E0">
        <w:rPr>
          <w:rFonts w:ascii="Arial" w:hAnsi="Arial" w:cs="Arial"/>
        </w:rPr>
        <w:lastRenderedPageBreak/>
        <w:t xml:space="preserve">In contrast, </w:t>
      </w:r>
      <w:proofErr w:type="gramStart"/>
      <w:r w:rsidRPr="009F40E0">
        <w:rPr>
          <w:rFonts w:ascii="Arial" w:hAnsi="Arial" w:cs="Arial"/>
        </w:rPr>
        <w:t>a</w:t>
      </w:r>
      <w:proofErr w:type="gramEnd"/>
      <w:r w:rsidRPr="009F40E0">
        <w:rPr>
          <w:rFonts w:ascii="Arial" w:hAnsi="Arial" w:cs="Arial"/>
        </w:rPr>
        <w:t xml:space="preserve"> </w:t>
      </w:r>
      <w:proofErr w:type="spellStart"/>
      <w:r w:rsidRPr="009F40E0">
        <w:rPr>
          <w:rFonts w:ascii="Arial" w:hAnsi="Arial" w:cs="Arial"/>
        </w:rPr>
        <w:t>yhat</w:t>
      </w:r>
      <w:proofErr w:type="spellEnd"/>
      <w:r w:rsidRPr="009F40E0">
        <w:rPr>
          <w:rFonts w:ascii="Arial" w:hAnsi="Arial" w:cs="Arial"/>
        </w:rPr>
        <w:t xml:space="preserve"> of </w:t>
      </w:r>
      <w:r w:rsidRPr="009F40E0">
        <w:rPr>
          <w:rFonts w:ascii="Arial" w:hAnsi="Arial" w:cs="Arial"/>
          <w:b/>
          <w:bCs/>
        </w:rPr>
        <w:t>-3.75</w:t>
      </w:r>
      <w:r w:rsidRPr="009F40E0">
        <w:rPr>
          <w:rFonts w:ascii="Arial" w:hAnsi="Arial" w:cs="Arial"/>
        </w:rPr>
        <w:t xml:space="preserve"> for </w:t>
      </w:r>
      <w:r w:rsidRPr="009F40E0">
        <w:rPr>
          <w:rFonts w:ascii="Arial" w:hAnsi="Arial" w:cs="Arial"/>
          <w:i/>
          <w:iCs/>
        </w:rPr>
        <w:t>Developed</w:t>
      </w:r>
      <w:r w:rsidRPr="009F40E0">
        <w:rPr>
          <w:rFonts w:ascii="Arial" w:hAnsi="Arial" w:cs="Arial"/>
        </w:rPr>
        <w:t xml:space="preserve"> areas indicates a </w:t>
      </w:r>
      <w:r w:rsidRPr="009F40E0">
        <w:rPr>
          <w:rFonts w:ascii="Arial" w:hAnsi="Arial" w:cs="Arial"/>
          <w:b/>
          <w:bCs/>
        </w:rPr>
        <w:t>lower likelihood</w:t>
      </w:r>
      <w:r w:rsidRPr="009F40E0">
        <w:rPr>
          <w:rFonts w:ascii="Arial" w:hAnsi="Arial" w:cs="Arial"/>
        </w:rPr>
        <w:t>, meaning Russian Olive is less likely to be found there.</w:t>
      </w:r>
    </w:p>
    <w:p w14:paraId="4EFDB399" w14:textId="32A08524" w:rsidR="00293F21" w:rsidRDefault="009F40E0" w:rsidP="00293F21">
      <w:pPr>
        <w:rPr>
          <w:rFonts w:ascii="Arial" w:hAnsi="Arial" w:cs="Arial"/>
        </w:rPr>
      </w:pPr>
      <w:r w:rsidRPr="009F40E0">
        <w:rPr>
          <w:rFonts w:ascii="Arial" w:hAnsi="Arial" w:cs="Arial"/>
        </w:rPr>
        <w:t xml:space="preserve">These values help reveal how individual land cover types influence the model’s predictions, even though LEVEL2 was treated as a single categorical variable in the main model. The PDP approach breaks it down, offering insight into which specific habitats are </w:t>
      </w:r>
      <w:r w:rsidR="00B53412" w:rsidRPr="009F40E0">
        <w:rPr>
          <w:rFonts w:ascii="Arial" w:hAnsi="Arial" w:cs="Arial"/>
        </w:rPr>
        <w:t>suitable</w:t>
      </w:r>
      <w:r w:rsidRPr="009F40E0">
        <w:rPr>
          <w:rFonts w:ascii="Arial" w:hAnsi="Arial" w:cs="Arial"/>
        </w:rPr>
        <w:t xml:space="preserve"> for Russian Olive based on the model’s behavior.</w:t>
      </w:r>
    </w:p>
    <w:p w14:paraId="1F728593" w14:textId="7D5BB953" w:rsidR="00C84C25" w:rsidRDefault="00C84C25" w:rsidP="00B53412">
      <w:pPr>
        <w:rPr>
          <w:rFonts w:ascii="Arial" w:hAnsi="Arial" w:cs="Arial"/>
        </w:rPr>
      </w:pPr>
      <w:r w:rsidRPr="00C84C25">
        <w:rPr>
          <w:rFonts w:ascii="Arial" w:hAnsi="Arial" w:cs="Arial"/>
        </w:rPr>
        <w:t xml:space="preserve">Using these results, I generated a habitat suitability map for Missoula County (see </w:t>
      </w:r>
      <w:r w:rsidRPr="00F31062">
        <w:rPr>
          <w:rFonts w:ascii="Arial" w:hAnsi="Arial" w:cs="Arial"/>
        </w:rPr>
        <w:t>Figure 7</w:t>
      </w:r>
      <w:r w:rsidRPr="00C84C25">
        <w:rPr>
          <w:rFonts w:ascii="Arial" w:hAnsi="Arial" w:cs="Arial"/>
        </w:rPr>
        <w:t xml:space="preserve">). This map visualizes the predicted probability of Russian Olive presence, ranging from 0 (low suitability) to 1 (high suitability). Areas with high predicted probabilities are </w:t>
      </w:r>
      <w:commentRangeStart w:id="16"/>
      <w:r w:rsidRPr="00C84C25">
        <w:rPr>
          <w:rFonts w:ascii="Arial" w:hAnsi="Arial" w:cs="Arial"/>
        </w:rPr>
        <w:t>highlighted</w:t>
      </w:r>
      <w:commentRangeEnd w:id="16"/>
      <w:r w:rsidR="00D663F7">
        <w:rPr>
          <w:rStyle w:val="CommentReference"/>
        </w:rPr>
        <w:commentReference w:id="16"/>
      </w:r>
      <w:r w:rsidRPr="00C84C25">
        <w:rPr>
          <w:rFonts w:ascii="Arial" w:hAnsi="Arial" w:cs="Arial"/>
        </w:rPr>
        <w:t>, providing a clear guide for targeted management and remediation efforts.</w:t>
      </w:r>
    </w:p>
    <w:p w14:paraId="6D909743" w14:textId="77777777" w:rsidR="00B53412" w:rsidRDefault="00B53412" w:rsidP="00B53412">
      <w:pPr>
        <w:keepNext/>
        <w:ind w:firstLine="360"/>
      </w:pPr>
      <w:r>
        <w:rPr>
          <w:noProof/>
        </w:rPr>
        <w:drawing>
          <wp:inline distT="0" distB="0" distL="0" distR="0" wp14:anchorId="11AF4D08" wp14:editId="763C7CBC">
            <wp:extent cx="5943600" cy="5045075"/>
            <wp:effectExtent l="0" t="0" r="0" b="3175"/>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7"/>
                    <a:stretch>
                      <a:fillRect/>
                    </a:stretch>
                  </pic:blipFill>
                  <pic:spPr>
                    <a:xfrm>
                      <a:off x="0" y="0"/>
                      <a:ext cx="5943600" cy="5045075"/>
                    </a:xfrm>
                    <a:prstGeom prst="rect">
                      <a:avLst/>
                    </a:prstGeom>
                  </pic:spPr>
                </pic:pic>
              </a:graphicData>
            </a:graphic>
          </wp:inline>
        </w:drawing>
      </w:r>
    </w:p>
    <w:p w14:paraId="22C9B729" w14:textId="3C807079" w:rsidR="009F40E0" w:rsidRDefault="00B53412" w:rsidP="00B53412">
      <w:pPr>
        <w:pStyle w:val="Caption"/>
        <w:rPr>
          <w:rFonts w:ascii="Arial" w:hAnsi="Arial" w:cs="Arial"/>
        </w:rPr>
      </w:pPr>
      <w:r>
        <w:t xml:space="preserve">Figure </w:t>
      </w:r>
      <w:fldSimple w:instr=" SEQ Figure \* ARABIC ">
        <w:r>
          <w:rPr>
            <w:noProof/>
          </w:rPr>
          <w:t>6</w:t>
        </w:r>
      </w:fldSimple>
      <w:r>
        <w:t>: Habitat Suitability Map</w:t>
      </w:r>
    </w:p>
    <w:p w14:paraId="04337616" w14:textId="77777777" w:rsidR="00F31062" w:rsidRDefault="00F31062" w:rsidP="00F31062">
      <w:pPr>
        <w:ind w:firstLine="360"/>
      </w:pPr>
    </w:p>
    <w:p w14:paraId="60ADE2B5" w14:textId="4CB98516" w:rsidR="00F31062" w:rsidRPr="00F31062" w:rsidRDefault="00F31062" w:rsidP="00F31062">
      <w:pPr>
        <w:ind w:firstLine="360"/>
      </w:pPr>
      <w:r w:rsidRPr="00F31062">
        <w:lastRenderedPageBreak/>
        <w:t>The habitat suitability map reveals several key patterns:</w:t>
      </w:r>
    </w:p>
    <w:p w14:paraId="09DF11CC" w14:textId="77777777" w:rsidR="00F31062" w:rsidRPr="00F31062" w:rsidRDefault="00F31062" w:rsidP="00F31062">
      <w:pPr>
        <w:numPr>
          <w:ilvl w:val="0"/>
          <w:numId w:val="12"/>
        </w:numPr>
      </w:pPr>
      <w:r w:rsidRPr="00F31062">
        <w:rPr>
          <w:b/>
          <w:bCs/>
        </w:rPr>
        <w:t>Riparian Zones:</w:t>
      </w:r>
      <w:r w:rsidRPr="00F31062">
        <w:t xml:space="preserve"> Russian Olive is most likely to be found near rivers and streams, consistent with its known preference for moist, disturbed habitats.</w:t>
      </w:r>
    </w:p>
    <w:p w14:paraId="4DBA82FE" w14:textId="77777777" w:rsidR="00F31062" w:rsidRPr="00F31062" w:rsidRDefault="00F31062" w:rsidP="00F31062">
      <w:pPr>
        <w:numPr>
          <w:ilvl w:val="0"/>
          <w:numId w:val="12"/>
        </w:numPr>
      </w:pPr>
      <w:r w:rsidRPr="00F31062">
        <w:rPr>
          <w:b/>
          <w:bCs/>
        </w:rPr>
        <w:t>Urban and Suburban Areas:</w:t>
      </w:r>
      <w:r w:rsidRPr="00F31062">
        <w:t xml:space="preserve"> The model also identified high suitability in developed areas, likely due to ornamental plantings and human-mediated dispersal.</w:t>
      </w:r>
    </w:p>
    <w:p w14:paraId="074039D8" w14:textId="7F54ED29" w:rsidR="00F31062" w:rsidRPr="00F31062" w:rsidRDefault="00F31062" w:rsidP="00F31062">
      <w:pPr>
        <w:numPr>
          <w:ilvl w:val="0"/>
          <w:numId w:val="12"/>
        </w:numPr>
      </w:pPr>
      <w:r w:rsidRPr="00F31062">
        <w:rPr>
          <w:b/>
          <w:bCs/>
        </w:rPr>
        <w:t>Remote Areas:</w:t>
      </w:r>
      <w:r w:rsidRPr="00F31062">
        <w:t xml:space="preserve"> Some high-suitability areas were located far from water sources, suggesting that Russian Olive </w:t>
      </w:r>
      <w:r>
        <w:t>could potentially spread outside of known areas.</w:t>
      </w:r>
    </w:p>
    <w:p w14:paraId="2DBC6381" w14:textId="1DD75C28" w:rsidR="00F31062" w:rsidRDefault="00EE2910" w:rsidP="00DA0DEA">
      <w:pPr>
        <w:ind w:firstLine="360"/>
      </w:pPr>
      <w:r w:rsidRPr="00EE2910">
        <w:t xml:space="preserve"> </w:t>
      </w:r>
    </w:p>
    <w:p w14:paraId="6A43BEC7" w14:textId="555D1F0A" w:rsidR="00F200EB" w:rsidRDefault="00B53412" w:rsidP="0072481E">
      <w:pPr>
        <w:rPr>
          <w:rFonts w:ascii="Arial" w:hAnsi="Arial" w:cs="Arial"/>
        </w:rPr>
      </w:pPr>
      <w:r>
        <w:rPr>
          <w:noProof/>
        </w:rPr>
        <mc:AlternateContent>
          <mc:Choice Requires="wps">
            <w:drawing>
              <wp:anchor distT="0" distB="0" distL="114300" distR="114300" simplePos="0" relativeHeight="251680768" behindDoc="0" locked="0" layoutInCell="1" allowOverlap="1" wp14:anchorId="217FBF74" wp14:editId="707C9786">
                <wp:simplePos x="0" y="0"/>
                <wp:positionH relativeFrom="margin">
                  <wp:align>left</wp:align>
                </wp:positionH>
                <wp:positionV relativeFrom="paragraph">
                  <wp:posOffset>5727700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74F0902F" w:rsidR="00F200EB" w:rsidRPr="00B33BB8" w:rsidRDefault="00F200EB" w:rsidP="00F200EB">
                            <w:pPr>
                              <w:pStyle w:val="Caption"/>
                              <w:rPr>
                                <w:rFonts w:ascii="Arial" w:hAnsi="Arial" w:cs="Arial"/>
                                <w:noProof/>
                              </w:rPr>
                            </w:pPr>
                            <w:r>
                              <w:t xml:space="preserve">Figure </w:t>
                            </w:r>
                            <w:fldSimple w:instr=" SEQ Figure \* ARABIC ">
                              <w:r w:rsidR="00B53412">
                                <w:rPr>
                                  <w:noProof/>
                                </w:rPr>
                                <w:t>8</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5" type="#_x0000_t202" style="position:absolute;margin-left:0;margin-top:451pt;width:525pt;height:.05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" stroked="f">
                <v:textbox style="mso-fit-shape-to-text:t" inset="0,0,0,0">
                  <w:txbxContent>
                    <w:p w14:paraId="11A045C4" w14:textId="74F0902F" w:rsidR="00F200EB" w:rsidRPr="00B33BB8" w:rsidRDefault="00F200EB" w:rsidP="00F200EB">
                      <w:pPr>
                        <w:pStyle w:val="Caption"/>
                        <w:rPr>
                          <w:rFonts w:ascii="Arial" w:hAnsi="Arial" w:cs="Arial"/>
                          <w:noProof/>
                        </w:rPr>
                      </w:pPr>
                      <w:r>
                        <w:t xml:space="preserve">Figure </w:t>
                      </w:r>
                      <w:fldSimple w:instr=" SEQ Figure \* ARABIC ">
                        <w:r w:rsidR="00B53412">
                          <w:rPr>
                            <w:noProof/>
                          </w:rPr>
                          <w:t>8</w:t>
                        </w:r>
                      </w:fldSimple>
                      <w:r>
                        <w:t>: ROC Curve</w:t>
                      </w:r>
                    </w:p>
                  </w:txbxContent>
                </v:textbox>
                <w10:wrap type="topAndBottom" anchorx="margin"/>
              </v:shape>
            </w:pict>
          </mc:Fallback>
        </mc:AlternateContent>
      </w:r>
      <w:r>
        <w:rPr>
          <w:rFonts w:ascii="Arial" w:hAnsi="Arial" w:cs="Arial"/>
          <w:i/>
          <w:iCs/>
          <w:noProof/>
        </w:rPr>
        <w:drawing>
          <wp:anchor distT="0" distB="0" distL="114300" distR="114300" simplePos="0" relativeHeight="251678720" behindDoc="0" locked="0" layoutInCell="1" allowOverlap="1" wp14:anchorId="186B7E1A" wp14:editId="01EA8C36">
            <wp:simplePos x="0" y="0"/>
            <wp:positionH relativeFrom="margin">
              <wp:align>center</wp:align>
            </wp:positionH>
            <wp:positionV relativeFrom="paragraph">
              <wp:posOffset>1622425</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EE2910" w:rsidRPr="00EE2910">
        <w:rPr>
          <w:rFonts w:ascii="Arial" w:hAnsi="Arial" w:cs="Arial"/>
        </w:rPr>
        <w:t>The model achieved an accuracy of approximately 98%, as indicated by an out-of-bag (OOB) error rate of about 2%. The OOB error is an unbiased estimate of the model's generalization performance, calculated using samples not included in the training of each tree.</w:t>
      </w:r>
      <w:r w:rsidR="00EE2910">
        <w:rPr>
          <w:rFonts w:ascii="Arial" w:hAnsi="Arial" w:cs="Arial"/>
        </w:rPr>
        <w:t xml:space="preserve"> </w:t>
      </w:r>
      <w:r w:rsidR="00A41921" w:rsidRPr="00A41921">
        <w:rPr>
          <w:rFonts w:ascii="Arial" w:hAnsi="Arial" w:cs="Arial"/>
        </w:rPr>
        <w:t xml:space="preserve">To further evaluate </w:t>
      </w:r>
      <w:r w:rsidR="00EE2910">
        <w:rPr>
          <w:rFonts w:ascii="Arial" w:hAnsi="Arial" w:cs="Arial"/>
        </w:rPr>
        <w:t>the</w:t>
      </w:r>
      <w:r w:rsidR="00A41921" w:rsidRPr="00A41921">
        <w:rPr>
          <w:rFonts w:ascii="Arial" w:hAnsi="Arial" w:cs="Arial"/>
        </w:rPr>
        <w:t xml:space="preserve"> performance, I </w:t>
      </w:r>
      <w:r w:rsidR="00EE2910">
        <w:rPr>
          <w:rFonts w:ascii="Arial" w:hAnsi="Arial" w:cs="Arial"/>
        </w:rPr>
        <w:t>produced</w:t>
      </w:r>
      <w:r w:rsidR="00A41921" w:rsidRPr="00A41921">
        <w:rPr>
          <w:rFonts w:ascii="Arial" w:hAnsi="Arial" w:cs="Arial"/>
        </w:rPr>
        <w:t xml:space="preserve"> </w:t>
      </w:r>
      <w:r w:rsidR="00EE2910">
        <w:rPr>
          <w:rFonts w:ascii="Arial" w:hAnsi="Arial" w:cs="Arial"/>
        </w:rPr>
        <w:t>a</w:t>
      </w:r>
      <w:r w:rsidR="00A41921" w:rsidRPr="00A41921">
        <w:rPr>
          <w:rFonts w:ascii="Arial" w:hAnsi="Arial" w:cs="Arial"/>
        </w:rPr>
        <w:t xml:space="preserve"> ROC curve (see Figure </w:t>
      </w:r>
      <w:r w:rsidR="00E45416">
        <w:rPr>
          <w:rFonts w:ascii="Arial" w:hAnsi="Arial" w:cs="Arial"/>
        </w:rPr>
        <w:t>8</w:t>
      </w:r>
      <w:r w:rsidR="00A41921" w:rsidRPr="00A41921">
        <w:rPr>
          <w:rFonts w:ascii="Arial" w:hAnsi="Arial" w:cs="Arial"/>
        </w:rPr>
        <w:t xml:space="preserve">), which </w:t>
      </w:r>
      <w:r w:rsidR="00E45416">
        <w:rPr>
          <w:rFonts w:ascii="Arial" w:hAnsi="Arial" w:cs="Arial"/>
        </w:rPr>
        <w:t>displays</w:t>
      </w:r>
      <w:r w:rsidR="00A41921" w:rsidRPr="00A41921">
        <w:rPr>
          <w:rFonts w:ascii="Arial" w:hAnsi="Arial" w:cs="Arial"/>
        </w:rPr>
        <w:t xml:space="preserve"> the model’s ability to distinguish between presence and absence points. The AUC (Area Under the Curve) value of </w:t>
      </w:r>
      <w:r w:rsidR="00EE2910">
        <w:rPr>
          <w:rFonts w:ascii="Arial" w:hAnsi="Arial" w:cs="Arial"/>
        </w:rPr>
        <w:t>.989</w:t>
      </w:r>
      <w:r w:rsidR="00A41921" w:rsidRPr="00A41921">
        <w:rPr>
          <w:rFonts w:ascii="Arial" w:hAnsi="Arial" w:cs="Arial"/>
        </w:rPr>
        <w:t xml:space="preserve"> indicates </w:t>
      </w:r>
      <w:r w:rsidR="00EE2910">
        <w:rPr>
          <w:rFonts w:ascii="Arial" w:hAnsi="Arial" w:cs="Arial"/>
        </w:rPr>
        <w:t>it has strong performance of predicting the presence of Russian Olive given the environmental variables</w:t>
      </w:r>
      <w:r>
        <w:rPr>
          <w:rFonts w:ascii="Arial" w:hAnsi="Arial" w:cs="Arial"/>
        </w:rPr>
        <w:t>.</w:t>
      </w:r>
    </w:p>
    <w:p w14:paraId="4239EB79" w14:textId="2D9B1C08" w:rsidR="0072481E" w:rsidRPr="0072481E" w:rsidRDefault="0072481E" w:rsidP="0072481E">
      <w:pPr>
        <w:rPr>
          <w:rFonts w:ascii="Arial" w:hAnsi="Arial" w:cs="Arial"/>
        </w:rPr>
      </w:pPr>
      <w:r w:rsidRPr="0072481E">
        <w:rPr>
          <w:rFonts w:ascii="Arial" w:hAnsi="Arial" w:cs="Arial"/>
        </w:rPr>
        <w:lastRenderedPageBreak/>
        <w:t xml:space="preserve">Despite these results, the model has several </w:t>
      </w:r>
      <w:r w:rsidRPr="0072481E">
        <w:rPr>
          <w:rFonts w:ascii="Arial" w:hAnsi="Arial" w:cs="Arial"/>
        </w:rPr>
        <w:t xml:space="preserve">limitations, </w:t>
      </w:r>
      <w:r w:rsidRPr="0072481E">
        <w:rPr>
          <w:rFonts w:ascii="Arial" w:hAnsi="Arial" w:cs="Arial"/>
        </w:rPr>
        <w:t xml:space="preserve">many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t>
      </w:r>
      <w:proofErr w:type="gramStart"/>
      <w:r w:rsidRPr="0072481E">
        <w:rPr>
          <w:rFonts w:ascii="Arial" w:hAnsi="Arial" w:cs="Arial"/>
        </w:rPr>
        <w:t>where</w:t>
      </w:r>
      <w:proofErr w:type="gramEnd"/>
      <w:r w:rsidRPr="0072481E">
        <w:rPr>
          <w:rFonts w:ascii="Arial" w:hAnsi="Arial" w:cs="Arial"/>
        </w:rPr>
        <w:t xml:space="preserve"> land use changes rapidly.</w:t>
      </w:r>
    </w:p>
    <w:p w14:paraId="430B5CF8" w14:textId="4EC0C3EE" w:rsidR="0072481E" w:rsidRPr="0072481E" w:rsidRDefault="0072481E" w:rsidP="0072481E">
      <w:pPr>
        <w:rPr>
          <w:rFonts w:ascii="Arial" w:hAnsi="Arial" w:cs="Arial"/>
        </w:rPr>
      </w:pPr>
      <w:r w:rsidRPr="0072481E">
        <w:rPr>
          <w:rFonts w:ascii="Arial" w:hAnsi="Arial" w:cs="Arial"/>
        </w:rPr>
        <w:t>Additionally, a significant portion of the presence data</w:t>
      </w:r>
      <w:r>
        <w:rPr>
          <w:rFonts w:ascii="Arial" w:hAnsi="Arial" w:cs="Arial"/>
        </w:rPr>
        <w:t xml:space="preserve"> </w:t>
      </w:r>
      <w:r w:rsidRPr="0072481E">
        <w:rPr>
          <w:rFonts w:ascii="Arial" w:hAnsi="Arial" w:cs="Arial"/>
        </w:rPr>
        <w:t>from the statewide dataset</w:t>
      </w:r>
      <w:r>
        <w:rPr>
          <w:rFonts w:ascii="Arial" w:hAnsi="Arial" w:cs="Arial"/>
        </w:rPr>
        <w:t xml:space="preserve">, </w:t>
      </w:r>
      <w:r w:rsidRPr="0072481E">
        <w:rPr>
          <w:rFonts w:ascii="Arial" w:hAnsi="Arial" w:cs="Arial"/>
        </w:rPr>
        <w:t>consists of “provisional” points, meaning they have not been confirmed through field verification. These unverified observations introduce uncertainty into the model, as they may not accurately reflect real-world conditions.</w:t>
      </w:r>
    </w:p>
    <w:p w14:paraId="25FA7208" w14:textId="77777777" w:rsidR="0072481E" w:rsidRPr="0072481E" w:rsidRDefault="0072481E" w:rsidP="0072481E">
      <w:pPr>
        <w:rPr>
          <w:rFonts w:ascii="Arial" w:hAnsi="Arial" w:cs="Arial"/>
        </w:rPr>
      </w:pPr>
      <w:r w:rsidRPr="0072481E">
        <w:rPr>
          <w:rFonts w:ascii="Arial" w:hAnsi="Arial" w:cs="Arial"/>
        </w:rPr>
        <w:t>The same applies to the pseudo-absence points, which were randomly generated across the study area and are assumed to represent locations without Russian Olive. However, since these areas haven’t been surveyed, it’s possible that some of them do contain Russian Olive. This mislabeling could reduce the model’s ability to clearly distinguish between suitable and unsuitable habitat, ultimately affecting its predictive accuracy.</w:t>
      </w:r>
    </w:p>
    <w:p w14:paraId="07AF8491" w14:textId="67B01D56" w:rsidR="00F200EB" w:rsidRDefault="00243ADF" w:rsidP="0092189B">
      <w:pPr>
        <w:rPr>
          <w:rFonts w:ascii="Arial" w:hAnsi="Arial" w:cs="Arial"/>
        </w:rPr>
      </w:pPr>
      <w:r>
        <w:rPr>
          <w:rFonts w:ascii="Arial" w:hAnsi="Arial" w:cs="Arial"/>
        </w:rPr>
        <w:t xml:space="preserve">Another limitation is the amount of data, overall, there are around 800+ presence points for Russian Olive, this is a </w:t>
      </w:r>
      <w:r w:rsidR="00D663F7">
        <w:rPr>
          <w:rFonts w:ascii="Arial" w:hAnsi="Arial" w:cs="Arial"/>
        </w:rPr>
        <w:t xml:space="preserve">large enough set to provide some predictive power </w:t>
      </w:r>
      <w:r>
        <w:rPr>
          <w:rFonts w:ascii="Arial" w:hAnsi="Arial" w:cs="Arial"/>
        </w:rPr>
        <w:t xml:space="preserve">but still a </w:t>
      </w:r>
      <w:r w:rsidR="00D663F7">
        <w:rPr>
          <w:rFonts w:ascii="Arial" w:hAnsi="Arial" w:cs="Arial"/>
        </w:rPr>
        <w:t xml:space="preserve">relatively </w:t>
      </w:r>
      <w:r>
        <w:rPr>
          <w:rFonts w:ascii="Arial" w:hAnsi="Arial" w:cs="Arial"/>
        </w:rPr>
        <w:t>small sample size</w:t>
      </w:r>
      <w:r w:rsidR="00E45416">
        <w:rPr>
          <w:rFonts w:ascii="Arial" w:hAnsi="Arial" w:cs="Arial"/>
        </w:rPr>
        <w:t>.</w:t>
      </w:r>
      <w:del w:id="17" w:author="Andrew Connor" w:date="2025-03-27T11:38:00Z" w16du:dateUtc="2025-03-27T16:38:00Z">
        <w:r w:rsidDel="00D663F7">
          <w:rPr>
            <w:rFonts w:ascii="Arial" w:hAnsi="Arial" w:cs="Arial"/>
          </w:rPr>
          <w:delText xml:space="preserve"> </w:delText>
        </w:r>
      </w:del>
    </w:p>
    <w:p w14:paraId="5C05CBD7" w14:textId="16150240" w:rsidR="00A41921" w:rsidRPr="00A41921" w:rsidRDefault="00A41921" w:rsidP="0092189B">
      <w:pPr>
        <w:rPr>
          <w:rFonts w:ascii="Arial" w:hAnsi="Arial" w:cs="Arial"/>
        </w:rPr>
      </w:pPr>
      <w:r w:rsidRPr="00A41921">
        <w:rPr>
          <w:rFonts w:ascii="Arial" w:hAnsi="Arial" w:cs="Arial"/>
        </w:rPr>
        <w:t>Second, the model assumes that the environmental conditions driving Russian Olive distribution remain consistent over time, which may not account for future changes due to climate change or human activity. Finally, the model’s predictions are limited to the spatial and temporal scope of the data, meaning it may not fully capture rare or emerging patterns of invasion.</w:t>
      </w:r>
    </w:p>
    <w:p w14:paraId="1C4E662C" w14:textId="50308FBC" w:rsidR="00323DC8" w:rsidRPr="00F52E40" w:rsidRDefault="0071621D" w:rsidP="0071621D">
      <w:pPr>
        <w:pStyle w:val="Heading1"/>
        <w:numPr>
          <w:ilvl w:val="0"/>
          <w:numId w:val="8"/>
        </w:numPr>
      </w:pPr>
      <w:r>
        <w:t xml:space="preserve"> </w:t>
      </w:r>
      <w:bookmarkStart w:id="18" w:name="_Toc193663231"/>
      <w:r w:rsidR="0094030F" w:rsidRPr="00F52E40">
        <w:t>Recommendations</w:t>
      </w:r>
      <w:bookmarkEnd w:id="18"/>
    </w:p>
    <w:p w14:paraId="7785ABB3" w14:textId="4BBF942B" w:rsidR="00BF5DE3" w:rsidRPr="00BF5DE3" w:rsidRDefault="00BF5DE3" w:rsidP="00BF5DE3">
      <w:pPr>
        <w:ind w:firstLine="360"/>
        <w:rPr>
          <w:rFonts w:ascii="Arial" w:hAnsi="Arial" w:cs="Arial"/>
        </w:rPr>
      </w:pPr>
      <w:r w:rsidRPr="00BF5DE3">
        <w:rPr>
          <w:rFonts w:ascii="Arial" w:hAnsi="Arial" w:cs="Arial"/>
        </w:rPr>
        <w:t xml:space="preserve">To identify unusual or standout locations in the dataset, I began by calculating the </w:t>
      </w:r>
      <w:r w:rsidRPr="00BF5DE3">
        <w:rPr>
          <w:rFonts w:ascii="Arial" w:hAnsi="Arial" w:cs="Arial"/>
          <w:b/>
          <w:bCs/>
        </w:rPr>
        <w:t>Z-score</w:t>
      </w:r>
      <w:r w:rsidRPr="00BF5DE3">
        <w:rPr>
          <w:rFonts w:ascii="Arial" w:hAnsi="Arial" w:cs="Arial"/>
        </w:rPr>
        <w:t xml:space="preserve"> for each point. The Z-score helps pinpoint outliers—locations that differ significantly from the average conditions</w:t>
      </w:r>
      <w:r>
        <w:rPr>
          <w:rFonts w:ascii="Arial" w:hAnsi="Arial" w:cs="Arial"/>
        </w:rPr>
        <w:t xml:space="preserve">, </w:t>
      </w:r>
      <w:r w:rsidRPr="00BF5DE3">
        <w:rPr>
          <w:rFonts w:ascii="Arial" w:hAnsi="Arial" w:cs="Arial"/>
        </w:rPr>
        <w:t>based on the values of interest (e.g., predicted suitability or variable importance). Points with high positive or negative Z-scores indicate areas that may be especially suitable or unsuitable for Russian Olive, making them important for further analysis.</w:t>
      </w:r>
    </w:p>
    <w:p w14:paraId="5E18EC9C" w14:textId="77777777" w:rsidR="00BF5DE3" w:rsidRPr="00BF5DE3" w:rsidRDefault="00BF5DE3" w:rsidP="00BF5DE3">
      <w:pPr>
        <w:rPr>
          <w:rFonts w:ascii="Arial" w:hAnsi="Arial" w:cs="Arial"/>
        </w:rPr>
      </w:pPr>
      <w:r w:rsidRPr="00BF5DE3">
        <w:rPr>
          <w:rFonts w:ascii="Arial" w:hAnsi="Arial" w:cs="Arial"/>
        </w:rPr>
        <w:t xml:space="preserve">Once the Z-scores were calculated in R, I </w:t>
      </w:r>
      <w:r w:rsidRPr="00BF5DE3">
        <w:rPr>
          <w:rFonts w:ascii="Arial" w:hAnsi="Arial" w:cs="Arial"/>
          <w:b/>
          <w:bCs/>
        </w:rPr>
        <w:t>exported the point data to ArcGIS</w:t>
      </w:r>
      <w:r w:rsidRPr="00BF5DE3">
        <w:rPr>
          <w:rFonts w:ascii="Arial" w:hAnsi="Arial" w:cs="Arial"/>
        </w:rPr>
        <w:t xml:space="preserve">. This step improves the mapping workflow by allowing me to take advantage of ArcGIS’s visualization and spatial analysis </w:t>
      </w:r>
      <w:proofErr w:type="gramStart"/>
      <w:r w:rsidRPr="00BF5DE3">
        <w:rPr>
          <w:rFonts w:ascii="Arial" w:hAnsi="Arial" w:cs="Arial"/>
        </w:rPr>
        <w:t>tools, and</w:t>
      </w:r>
      <w:proofErr w:type="gramEnd"/>
      <w:r w:rsidRPr="00BF5DE3">
        <w:rPr>
          <w:rFonts w:ascii="Arial" w:hAnsi="Arial" w:cs="Arial"/>
        </w:rPr>
        <w:t xml:space="preserve"> makes it easier to integrate this data into my final digital product.</w:t>
      </w:r>
    </w:p>
    <w:p w14:paraId="7D39FCCD" w14:textId="77777777" w:rsidR="00BF5DE3" w:rsidRPr="00BF5DE3" w:rsidRDefault="00BF5DE3" w:rsidP="00BF5DE3">
      <w:pPr>
        <w:rPr>
          <w:rFonts w:ascii="Arial" w:hAnsi="Arial" w:cs="Arial"/>
        </w:rPr>
      </w:pPr>
      <w:r w:rsidRPr="00BF5DE3">
        <w:rPr>
          <w:rFonts w:ascii="Arial" w:hAnsi="Arial" w:cs="Arial"/>
        </w:rPr>
        <w:lastRenderedPageBreak/>
        <w:t xml:space="preserve">In ArcGIS, one option is to </w:t>
      </w:r>
      <w:r w:rsidRPr="00BF5DE3">
        <w:rPr>
          <w:rFonts w:ascii="Arial" w:hAnsi="Arial" w:cs="Arial"/>
          <w:b/>
          <w:bCs/>
        </w:rPr>
        <w:t>bin the points</w:t>
      </w:r>
      <w:r w:rsidRPr="00BF5DE3">
        <w:rPr>
          <w:rFonts w:ascii="Arial" w:hAnsi="Arial" w:cs="Arial"/>
        </w:rPr>
        <w:t xml:space="preserve">, which groups them into defined geographic units (like grid cells or hexagons) to summarize patterns across space. While binning is useful, it can sometimes oversimplify spatial patterns. To add more nuance, I used a </w:t>
      </w:r>
      <w:r w:rsidRPr="00BF5DE3">
        <w:rPr>
          <w:rFonts w:ascii="Arial" w:hAnsi="Arial" w:cs="Arial"/>
          <w:b/>
          <w:bCs/>
        </w:rPr>
        <w:t>spatial interpolation method called Kriging</w:t>
      </w:r>
      <w:r w:rsidRPr="00BF5DE3">
        <w:rPr>
          <w:rFonts w:ascii="Arial" w:hAnsi="Arial" w:cs="Arial"/>
        </w:rPr>
        <w:t xml:space="preserve">. Unlike simple binning, Kriging accounts for </w:t>
      </w:r>
      <w:r w:rsidRPr="00BF5DE3">
        <w:rPr>
          <w:rFonts w:ascii="Arial" w:hAnsi="Arial" w:cs="Arial"/>
          <w:b/>
          <w:bCs/>
        </w:rPr>
        <w:t>spatial autocorrelation</w:t>
      </w:r>
      <w:r w:rsidRPr="00BF5DE3">
        <w:rPr>
          <w:rFonts w:ascii="Arial" w:hAnsi="Arial" w:cs="Arial"/>
        </w:rPr>
        <w:t>—the tendency of nearby points to have similar values—when estimating values for unsampled locations.</w:t>
      </w:r>
    </w:p>
    <w:p w14:paraId="34A44666" w14:textId="77777777" w:rsidR="00BF5DE3" w:rsidRDefault="00BF5DE3" w:rsidP="00BF5DE3">
      <w:pPr>
        <w:rPr>
          <w:rFonts w:ascii="Arial" w:hAnsi="Arial" w:cs="Arial"/>
        </w:rPr>
      </w:pPr>
      <w:r w:rsidRPr="00BF5DE3">
        <w:rPr>
          <w:rFonts w:ascii="Arial" w:hAnsi="Arial" w:cs="Arial"/>
        </w:rPr>
        <w:t xml:space="preserve">Using the previously calculated Z-scores as the input variable, I applied Kriging to create a </w:t>
      </w:r>
      <w:r w:rsidRPr="00BF5DE3">
        <w:rPr>
          <w:rFonts w:ascii="Arial" w:hAnsi="Arial" w:cs="Arial"/>
          <w:b/>
          <w:bCs/>
        </w:rPr>
        <w:t>continuous raster layer</w:t>
      </w:r>
      <w:r w:rsidRPr="00BF5DE3">
        <w:rPr>
          <w:rFonts w:ascii="Arial" w:hAnsi="Arial" w:cs="Arial"/>
        </w:rPr>
        <w:t>. This raster surface visualizes how Z-scores vary across the study area, highlighting clusters of potential outlier locations and offering deeper insight into spatial patterns that may not be immediately visible from the raw point data alone.</w:t>
      </w:r>
    </w:p>
    <w:p w14:paraId="3711E9BF" w14:textId="1E87D44A" w:rsidR="00A96F8B" w:rsidRPr="00BF5DE3" w:rsidRDefault="00A96F8B" w:rsidP="00BF5DE3">
      <w:pPr>
        <w:rPr>
          <w:rFonts w:ascii="Arial" w:hAnsi="Arial" w:cs="Arial"/>
        </w:rPr>
      </w:pPr>
      <w:r>
        <w:rPr>
          <w:rFonts w:ascii="Arial" w:hAnsi="Arial" w:cs="Arial"/>
          <w:b/>
          <w:bCs/>
        </w:rPr>
        <w:t>Recommendations</w:t>
      </w:r>
    </w:p>
    <w:p w14:paraId="11CF19BA" w14:textId="205C720F" w:rsidR="00100AE3" w:rsidRPr="00100AE3" w:rsidRDefault="00100AE3" w:rsidP="00BF5DE3">
      <w:pPr>
        <w:rPr>
          <w:rFonts w:ascii="Arial" w:hAnsi="Arial" w:cs="Arial"/>
        </w:rPr>
      </w:pPr>
      <w:r w:rsidRPr="00100AE3">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100AE3" w:rsidRDefault="00100AE3" w:rsidP="00D2067D">
      <w:pPr>
        <w:rPr>
          <w:rFonts w:ascii="Arial" w:hAnsi="Arial" w:cs="Arial"/>
        </w:rPr>
      </w:pPr>
      <w:commentRangeStart w:id="19"/>
      <w:r w:rsidRPr="00100AE3">
        <w:rPr>
          <w:rFonts w:ascii="Arial" w:hAnsi="Arial" w:cs="Arial"/>
        </w:rPr>
        <w:t>To address this, I recommend the following strategies</w:t>
      </w:r>
      <w:r w:rsidR="006A7B27">
        <w:rPr>
          <w:rFonts w:ascii="Arial" w:hAnsi="Arial" w:cs="Arial"/>
        </w:rPr>
        <w:t xml:space="preserve"> in the areas of risk</w:t>
      </w:r>
      <w:r w:rsidRPr="00100AE3">
        <w:rPr>
          <w:rFonts w:ascii="Arial" w:hAnsi="Arial" w:cs="Arial"/>
        </w:rPr>
        <w:t>:</w:t>
      </w:r>
      <w:commentRangeEnd w:id="19"/>
      <w:r w:rsidR="000445BF">
        <w:rPr>
          <w:rStyle w:val="CommentReference"/>
        </w:rPr>
        <w:commentReference w:id="19"/>
      </w:r>
    </w:p>
    <w:p w14:paraId="7BE5EA76" w14:textId="77777777" w:rsidR="00100AE3" w:rsidRPr="00100AE3" w:rsidRDefault="00100AE3" w:rsidP="00100AE3">
      <w:pPr>
        <w:ind w:firstLine="720"/>
        <w:rPr>
          <w:rFonts w:ascii="Arial" w:hAnsi="Arial" w:cs="Arial"/>
          <w:b/>
          <w:bCs/>
        </w:rPr>
      </w:pPr>
      <w:r w:rsidRPr="00100AE3">
        <w:rPr>
          <w:rFonts w:ascii="Arial" w:hAnsi="Arial" w:cs="Arial"/>
          <w:b/>
          <w:bCs/>
        </w:rPr>
        <w:t>Targeted Removal and Treatment</w:t>
      </w:r>
    </w:p>
    <w:p w14:paraId="3E60B112" w14:textId="46B23290" w:rsidR="00100AE3" w:rsidRPr="00100AE3" w:rsidRDefault="00100AE3" w:rsidP="00100AE3">
      <w:pPr>
        <w:ind w:firstLine="720"/>
        <w:rPr>
          <w:rFonts w:ascii="Arial" w:hAnsi="Arial" w:cs="Arial"/>
        </w:rPr>
      </w:pPr>
      <w:r w:rsidRPr="00100AE3">
        <w:rPr>
          <w:rFonts w:ascii="Arial" w:hAnsi="Arial" w:cs="Arial"/>
        </w:rPr>
        <w:t>In areas with high Russian Olive density, I recommend a combination of removal and treatment. As suggested by Lesica and Miles (2001), mature Russian Olive trees can be effectively controlled through herbicide treatment every 10 years, while younger trees may require treatment every 30 years. This approach balances population control with minimal disruption to native wildlife.</w:t>
      </w:r>
    </w:p>
    <w:p w14:paraId="26DBBC86" w14:textId="39B75121" w:rsidR="00100AE3" w:rsidRPr="00D2067D" w:rsidRDefault="00100AE3" w:rsidP="00100AE3">
      <w:pPr>
        <w:ind w:firstLine="720"/>
        <w:rPr>
          <w:rFonts w:ascii="Arial" w:hAnsi="Arial" w:cs="Arial"/>
        </w:rPr>
      </w:pPr>
      <w:r w:rsidRPr="00D2067D">
        <w:rPr>
          <w:rStyle w:val="Strong"/>
          <w:rFonts w:ascii="Arial" w:hAnsi="Arial" w:cs="Arial"/>
        </w:rPr>
        <w:t>Replacement with Native Species</w:t>
      </w:r>
    </w:p>
    <w:p w14:paraId="56DC252A" w14:textId="274B3055" w:rsidR="00100AE3" w:rsidRPr="00D2067D" w:rsidRDefault="00100AE3" w:rsidP="00100AE3">
      <w:pPr>
        <w:pStyle w:val="NormalWeb"/>
        <w:ind w:firstLine="720"/>
        <w:rPr>
          <w:rFonts w:ascii="Arial" w:hAnsi="Arial" w:cs="Arial"/>
        </w:rPr>
      </w:pPr>
      <w:r w:rsidRPr="00D2067D">
        <w:rPr>
          <w:rFonts w:ascii="Arial" w:hAnsi="Arial" w:cs="Arial"/>
        </w:rPr>
        <w:t xml:space="preserve">To restore ecological balance, I recommend replacing removed Russian Olive trees with native species, particularly </w:t>
      </w:r>
      <w:r w:rsidRPr="00D2067D">
        <w:rPr>
          <w:rStyle w:val="Strong"/>
          <w:rFonts w:ascii="Arial" w:hAnsi="Arial" w:cs="Arial"/>
          <w:b w:val="0"/>
          <w:bCs w:val="0"/>
        </w:rPr>
        <w:t>Cottonwood</w:t>
      </w:r>
      <w:r w:rsidRPr="00D2067D">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D2067D" w:rsidRDefault="00100AE3" w:rsidP="00100AE3">
      <w:pPr>
        <w:ind w:firstLine="720"/>
        <w:rPr>
          <w:rFonts w:ascii="Arial" w:hAnsi="Arial" w:cs="Arial"/>
        </w:rPr>
      </w:pPr>
      <w:r w:rsidRPr="00D2067D">
        <w:rPr>
          <w:rStyle w:val="Strong"/>
          <w:rFonts w:ascii="Arial" w:hAnsi="Arial" w:cs="Arial"/>
        </w:rPr>
        <w:t>Monitoring and Adaptive Management</w:t>
      </w:r>
    </w:p>
    <w:p w14:paraId="1DC9CD77" w14:textId="4FAE4CB0" w:rsidR="00100AE3" w:rsidRDefault="00100AE3" w:rsidP="00100AE3">
      <w:pPr>
        <w:pStyle w:val="NormalWeb"/>
        <w:ind w:firstLine="360"/>
        <w:rPr>
          <w:rFonts w:ascii="Arial" w:hAnsi="Arial" w:cs="Arial"/>
        </w:rPr>
      </w:pPr>
      <w:r w:rsidRPr="00D2067D">
        <w:rPr>
          <w:rFonts w:ascii="Arial" w:hAnsi="Arial" w:cs="Arial"/>
        </w:rPr>
        <w:t xml:space="preserve">Finally, I recommend establishing a </w:t>
      </w:r>
      <w:r w:rsidRPr="00D2067D">
        <w:rPr>
          <w:rStyle w:val="Strong"/>
          <w:rFonts w:ascii="Arial" w:hAnsi="Arial" w:cs="Arial"/>
          <w:b w:val="0"/>
          <w:bCs w:val="0"/>
        </w:rPr>
        <w:t>long-term monitoring program</w:t>
      </w:r>
      <w:r w:rsidRPr="00D2067D">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Adaptive management </w:t>
      </w:r>
      <w:r w:rsidRPr="00D2067D">
        <w:rPr>
          <w:rFonts w:ascii="Arial" w:hAnsi="Arial" w:cs="Arial"/>
        </w:rPr>
        <w:lastRenderedPageBreak/>
        <w:t>strategies can then be implemented based on monitoring results to ensure continued success.</w:t>
      </w:r>
      <w:r w:rsidR="00D2067D">
        <w:rPr>
          <w:rFonts w:ascii="Arial" w:hAnsi="Arial" w:cs="Arial"/>
        </w:rPr>
        <w:t xml:space="preserve"> </w:t>
      </w:r>
    </w:p>
    <w:p w14:paraId="07FF5FE1" w14:textId="131E79B4" w:rsidR="001576DC" w:rsidRPr="00F52E40" w:rsidRDefault="001576DC" w:rsidP="00957A4C">
      <w:pPr>
        <w:pStyle w:val="Heading1"/>
        <w:numPr>
          <w:ilvl w:val="0"/>
          <w:numId w:val="8"/>
        </w:numPr>
      </w:pPr>
      <w:bookmarkStart w:id="20" w:name="_Toc193663232"/>
      <w:r w:rsidRPr="00F52E40">
        <w:t>Conclusion</w:t>
      </w:r>
      <w:bookmarkEnd w:id="20"/>
    </w:p>
    <w:p w14:paraId="0DEBAD8C" w14:textId="57C0D76D" w:rsidR="00D2067D" w:rsidRPr="00D2067D" w:rsidRDefault="00D2067D" w:rsidP="00D2067D">
      <w:pPr>
        <w:ind w:firstLine="720"/>
        <w:rPr>
          <w:rFonts w:ascii="Arial" w:hAnsi="Arial" w:cs="Arial"/>
        </w:rPr>
      </w:pPr>
      <w:r w:rsidRPr="00D2067D">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Pr>
          <w:rFonts w:ascii="Arial" w:hAnsi="Arial" w:cs="Arial"/>
        </w:rPr>
        <w:t>new</w:t>
      </w:r>
      <w:r w:rsidRPr="00D2067D">
        <w:rPr>
          <w:rFonts w:ascii="Arial" w:hAnsi="Arial" w:cs="Arial"/>
        </w:rPr>
        <w:t xml:space="preserve"> invasive species in the region.</w:t>
      </w:r>
    </w:p>
    <w:p w14:paraId="256D859D" w14:textId="588E3B6E" w:rsidR="00D2067D" w:rsidRPr="00D2067D" w:rsidRDefault="00D2067D" w:rsidP="00D2067D">
      <w:pPr>
        <w:ind w:firstLine="720"/>
        <w:rPr>
          <w:rFonts w:ascii="Arial" w:hAnsi="Arial" w:cs="Arial"/>
        </w:rPr>
      </w:pPr>
      <w:r w:rsidRPr="00D2067D">
        <w:rPr>
          <w:rFonts w:ascii="Arial" w:hAnsi="Arial" w:cs="Arial"/>
        </w:rPr>
        <w:t xml:space="preserve">A key goal of this project was to create a flexible framework that can be adapted for other species of interest without requiring a complete </w:t>
      </w:r>
      <w:proofErr w:type="gramStart"/>
      <w:r w:rsidRPr="00D2067D">
        <w:rPr>
          <w:rFonts w:ascii="Arial" w:hAnsi="Arial" w:cs="Arial"/>
        </w:rPr>
        <w:t>rebuild</w:t>
      </w:r>
      <w:proofErr w:type="gramEnd"/>
      <w:r w:rsidRPr="00D2067D">
        <w:rPr>
          <w:rFonts w:ascii="Arial" w:hAnsi="Arial" w:cs="Arial"/>
        </w:rPr>
        <w:t xml:space="preserve"> of the program. This approach mirrors systems like the Montana Natural Heritage Program’s, which allows users to input data for different species and generate similar models. Developing such an adaptable tool could greatly benefit invasive species management in Missoula County, saving staff time and resources that could be redirected to other critical tasks.</w:t>
      </w:r>
    </w:p>
    <w:p w14:paraId="560B3772" w14:textId="77777777" w:rsidR="00D2067D" w:rsidRDefault="00D2067D" w:rsidP="00DA6998">
      <w:pPr>
        <w:ind w:firstLine="720"/>
        <w:rPr>
          <w:rFonts w:ascii="Arial" w:hAnsi="Arial" w:cs="Arial"/>
        </w:rPr>
      </w:pPr>
    </w:p>
    <w:p w14:paraId="458914E8" w14:textId="77777777" w:rsidR="00D2067D" w:rsidRDefault="00D2067D" w:rsidP="00DA6998">
      <w:pPr>
        <w:ind w:firstLine="720"/>
        <w:rPr>
          <w:rFonts w:ascii="Arial" w:hAnsi="Arial" w:cs="Arial"/>
        </w:rPr>
      </w:pPr>
    </w:p>
    <w:p w14:paraId="4530D131" w14:textId="77777777" w:rsidR="00D2067D" w:rsidRDefault="00D2067D" w:rsidP="00DA6998">
      <w:pPr>
        <w:ind w:firstLine="720"/>
        <w:rPr>
          <w:rFonts w:ascii="Arial" w:hAnsi="Arial" w:cs="Arial"/>
        </w:rPr>
      </w:pPr>
    </w:p>
    <w:p w14:paraId="3E8D3DCD" w14:textId="77777777" w:rsidR="00D2067D" w:rsidRDefault="00D2067D" w:rsidP="00DA6998">
      <w:pPr>
        <w:ind w:firstLine="720"/>
        <w:rPr>
          <w:rFonts w:ascii="Arial" w:hAnsi="Arial" w:cs="Arial"/>
        </w:rPr>
      </w:pPr>
    </w:p>
    <w:p w14:paraId="567E49A2" w14:textId="77777777" w:rsidR="00D2067D" w:rsidRDefault="00D2067D" w:rsidP="00DA6998">
      <w:pPr>
        <w:ind w:firstLine="720"/>
        <w:rPr>
          <w:rFonts w:ascii="Arial" w:hAnsi="Arial" w:cs="Arial"/>
        </w:rPr>
      </w:pPr>
    </w:p>
    <w:p w14:paraId="6608AA51" w14:textId="77777777" w:rsidR="006A7B27" w:rsidRDefault="006A7B27" w:rsidP="00822B9E">
      <w:pPr>
        <w:rPr>
          <w:rFonts w:ascii="Arial" w:hAnsi="Arial" w:cs="Arial"/>
        </w:rPr>
      </w:pPr>
    </w:p>
    <w:p w14:paraId="4BE8C80B" w14:textId="77777777" w:rsidR="00F31062" w:rsidRDefault="00F31062" w:rsidP="00822B9E">
      <w:pPr>
        <w:rPr>
          <w:rFonts w:ascii="Arial" w:hAnsi="Arial" w:cs="Arial"/>
        </w:rPr>
      </w:pPr>
    </w:p>
    <w:p w14:paraId="45D4761A" w14:textId="77777777" w:rsidR="00F31062" w:rsidRDefault="00F31062" w:rsidP="00822B9E">
      <w:pPr>
        <w:rPr>
          <w:rFonts w:ascii="Arial" w:hAnsi="Arial" w:cs="Arial"/>
        </w:rPr>
      </w:pPr>
    </w:p>
    <w:p w14:paraId="244518E7" w14:textId="77777777" w:rsidR="00F31062" w:rsidRDefault="00F31062" w:rsidP="00822B9E">
      <w:pPr>
        <w:rPr>
          <w:rFonts w:ascii="Arial" w:hAnsi="Arial" w:cs="Arial"/>
        </w:rPr>
      </w:pPr>
    </w:p>
    <w:p w14:paraId="68723789" w14:textId="77777777" w:rsidR="00F31062" w:rsidRDefault="00F31062" w:rsidP="00822B9E">
      <w:pPr>
        <w:rPr>
          <w:rFonts w:ascii="Arial" w:hAnsi="Arial" w:cs="Arial"/>
        </w:rPr>
      </w:pPr>
    </w:p>
    <w:p w14:paraId="48AD75F0" w14:textId="77777777" w:rsidR="00F31062" w:rsidRDefault="00F31062" w:rsidP="00822B9E">
      <w:pPr>
        <w:rPr>
          <w:rFonts w:ascii="Arial" w:hAnsi="Arial" w:cs="Arial"/>
        </w:rPr>
      </w:pPr>
    </w:p>
    <w:p w14:paraId="256A534B" w14:textId="77777777" w:rsidR="00F31062" w:rsidRDefault="00F31062" w:rsidP="00822B9E">
      <w:pPr>
        <w:rPr>
          <w:rFonts w:ascii="Arial" w:hAnsi="Arial" w:cs="Arial"/>
        </w:rPr>
      </w:pPr>
    </w:p>
    <w:p w14:paraId="4FDD879E" w14:textId="77777777" w:rsidR="00F31062" w:rsidRDefault="00F31062" w:rsidP="00822B9E">
      <w:pPr>
        <w:rPr>
          <w:rFonts w:ascii="Arial" w:hAnsi="Arial" w:cs="Arial"/>
        </w:rPr>
      </w:pPr>
    </w:p>
    <w:p w14:paraId="5D2489A9" w14:textId="77777777" w:rsidR="00F31062" w:rsidRDefault="00F31062" w:rsidP="00822B9E">
      <w:pPr>
        <w:rPr>
          <w:rFonts w:ascii="Arial" w:hAnsi="Arial" w:cs="Arial"/>
        </w:rPr>
      </w:pPr>
    </w:p>
    <w:p w14:paraId="7556FAD8" w14:textId="77777777" w:rsidR="00F31062" w:rsidRDefault="00F31062" w:rsidP="00822B9E">
      <w:pPr>
        <w:rPr>
          <w:rFonts w:ascii="Arial" w:hAnsi="Arial" w:cs="Arial"/>
        </w:rPr>
      </w:pPr>
    </w:p>
    <w:p w14:paraId="10FF8FDD" w14:textId="77777777" w:rsidR="00F31062" w:rsidRDefault="00F31062" w:rsidP="00822B9E">
      <w:pPr>
        <w:rPr>
          <w:rFonts w:ascii="Arial" w:hAnsi="Arial" w:cs="Arial"/>
        </w:rPr>
      </w:pPr>
    </w:p>
    <w:p w14:paraId="7DDE60B5" w14:textId="77777777" w:rsidR="00F31062" w:rsidRDefault="00F31062" w:rsidP="00822B9E">
      <w:pPr>
        <w:rPr>
          <w:rFonts w:ascii="Arial" w:hAnsi="Arial" w:cs="Arial"/>
        </w:rPr>
      </w:pPr>
    </w:p>
    <w:p w14:paraId="0CC717F7" w14:textId="77777777" w:rsidR="00F31062" w:rsidRDefault="00F31062" w:rsidP="00822B9E">
      <w:pPr>
        <w:rPr>
          <w:rFonts w:ascii="Arial" w:hAnsi="Arial" w:cs="Arial"/>
        </w:rPr>
      </w:pPr>
    </w:p>
    <w:p w14:paraId="0BB6E020" w14:textId="77777777" w:rsidR="00F31062" w:rsidRDefault="00F31062" w:rsidP="00822B9E">
      <w:pPr>
        <w:rPr>
          <w:rFonts w:ascii="Arial" w:hAnsi="Arial" w:cs="Arial"/>
        </w:rPr>
      </w:pPr>
    </w:p>
    <w:p w14:paraId="614402B5" w14:textId="77777777" w:rsidR="00F31062" w:rsidRDefault="00F31062" w:rsidP="00822B9E">
      <w:pPr>
        <w:rPr>
          <w:rFonts w:ascii="Arial" w:hAnsi="Arial" w:cs="Arial"/>
        </w:rPr>
      </w:pPr>
    </w:p>
    <w:p w14:paraId="7CA0B2CF" w14:textId="77777777" w:rsidR="00F31062" w:rsidRPr="00F52E40" w:rsidRDefault="00F31062" w:rsidP="00822B9E">
      <w:pPr>
        <w:rPr>
          <w:rFonts w:ascii="Arial" w:hAnsi="Arial" w:cs="Arial"/>
        </w:rPr>
      </w:pPr>
    </w:p>
    <w:p w14:paraId="23108E2E" w14:textId="246BD4D0" w:rsidR="00C92BE6" w:rsidRPr="00DD116E" w:rsidRDefault="0071621D" w:rsidP="00DD116E">
      <w:pPr>
        <w:pStyle w:val="Heading1"/>
        <w:numPr>
          <w:ilvl w:val="0"/>
          <w:numId w:val="8"/>
        </w:numPr>
      </w:pPr>
      <w:r>
        <w:t xml:space="preserve"> </w:t>
      </w:r>
      <w:bookmarkStart w:id="21" w:name="_Toc193663233"/>
      <w:r w:rsidR="001576DC" w:rsidRPr="00F52E40">
        <w:t>Appendices</w:t>
      </w:r>
      <w:bookmarkEnd w:id="21"/>
    </w:p>
    <w:p w14:paraId="0E7589FD" w14:textId="77777777" w:rsidR="00635AEC" w:rsidRPr="008016E8" w:rsidRDefault="00635AEC" w:rsidP="00635AEC">
      <w:pPr>
        <w:pStyle w:val="ListParagraph"/>
        <w:ind w:left="1080"/>
        <w:rPr>
          <w:rFonts w:ascii="Arial" w:hAnsi="Arial" w:cs="Arial"/>
          <w:b/>
          <w:bCs/>
        </w:rPr>
      </w:pPr>
    </w:p>
    <w:p w14:paraId="369D1B70" w14:textId="5B1CE3A5" w:rsidR="001576DC" w:rsidRDefault="001576DC" w:rsidP="0071621D">
      <w:pPr>
        <w:pStyle w:val="Heading1"/>
        <w:numPr>
          <w:ilvl w:val="0"/>
          <w:numId w:val="8"/>
        </w:numPr>
      </w:pPr>
      <w:bookmarkStart w:id="22" w:name="_Toc193663234"/>
      <w:r w:rsidRPr="00F52E40">
        <w:t>References</w:t>
      </w:r>
      <w:bookmarkEnd w:id="22"/>
    </w:p>
    <w:p w14:paraId="3C6B5648" w14:textId="0403ECBA" w:rsidR="00635AEC" w:rsidRDefault="00635AEC">
      <w:r w:rsidRPr="00635AEC">
        <w:t xml:space="preserve">Barbet-Massin, M., </w:t>
      </w:r>
      <w:proofErr w:type="spellStart"/>
      <w:r w:rsidRPr="00635AEC">
        <w:t>Jiguet</w:t>
      </w:r>
      <w:proofErr w:type="spellEnd"/>
      <w:r w:rsidRPr="00635AEC">
        <w:t xml:space="preserve">, F., Albert, C.H. and </w:t>
      </w:r>
      <w:proofErr w:type="spellStart"/>
      <w:r w:rsidRPr="00635AEC">
        <w:t>Thuiller</w:t>
      </w:r>
      <w:proofErr w:type="spellEnd"/>
      <w:r w:rsidRPr="00635AEC">
        <w:t xml:space="preserve">, W. (2012), </w:t>
      </w:r>
      <w:r w:rsidRPr="00635AEC">
        <w:rPr>
          <w:i/>
          <w:iCs/>
        </w:rPr>
        <w:t>Selecting pseudo-absences for species distribution models: how, where and how many?</w:t>
      </w:r>
      <w:r>
        <w:rPr>
          <w:i/>
          <w:iCs/>
        </w:rPr>
        <w:t xml:space="preserve"> </w:t>
      </w:r>
      <w:r w:rsidRPr="00635AEC">
        <w:t xml:space="preserve">Methods in Ecology and Evolution, 3: 327-338. </w:t>
      </w:r>
      <w:hyperlink r:id="rId19" w:history="1">
        <w:r w:rsidRPr="00635AEC">
          <w:rPr>
            <w:rStyle w:val="Hyperlink"/>
          </w:rPr>
          <w:t>https://doi.org/10.1111/j.2041-210X.2011.00172.x</w:t>
        </w:r>
      </w:hyperlink>
    </w:p>
    <w:p w14:paraId="580BA633" w14:textId="77777777" w:rsidR="00635AEC" w:rsidRPr="00635AEC" w:rsidRDefault="00635AEC" w:rsidP="00635AEC">
      <w:r w:rsidRPr="00635AEC">
        <w:t xml:space="preserve">Lesica, P. and S. Miles. 2001. </w:t>
      </w:r>
      <w:r w:rsidRPr="00635AEC">
        <w:rPr>
          <w:i/>
          <w:iCs/>
        </w:rPr>
        <w:t>Natural history and invasion of Russian olive along eastern Montana rivers</w:t>
      </w:r>
      <w:r w:rsidRPr="00635AEC">
        <w:t>. Western North American Naturalist 61(1):1-10.</w:t>
      </w:r>
    </w:p>
    <w:p w14:paraId="388F46D6" w14:textId="77777777" w:rsidR="00635AEC" w:rsidRDefault="00635AEC" w:rsidP="00635AEC">
      <w:r w:rsidRPr="00635AEC">
        <w:t xml:space="preserve">Lesica, P., M.T. Lavin, and P.F. Stickney. 2012. </w:t>
      </w:r>
      <w:r w:rsidRPr="00635AEC">
        <w:rPr>
          <w:i/>
          <w:iCs/>
        </w:rPr>
        <w:t>Manual of Montana Vascular Plants</w:t>
      </w:r>
      <w:r w:rsidRPr="00635AEC">
        <w:t>. Fort Worth, TX: BRIT Press. viii + 771 p.</w:t>
      </w:r>
    </w:p>
    <w:p w14:paraId="1DF167E9" w14:textId="05DF8337" w:rsidR="00635AEC" w:rsidRDefault="00635AEC" w:rsidP="00635AEC">
      <w:r>
        <w:t xml:space="preserve">Montana Natural Heritage Program. 2023. </w:t>
      </w:r>
      <w:r w:rsidRPr="00635AEC">
        <w:rPr>
          <w:i/>
          <w:iCs/>
        </w:rPr>
        <w:t>Elaeagnus angustifolia (Russian Olive) predicted suitable habitat model</w:t>
      </w:r>
      <w:r>
        <w:t xml:space="preserve"> created on March 14, 2023. Montana Natural Heritage Program, Helena, MT. 17 pp.</w:t>
      </w:r>
    </w:p>
    <w:p w14:paraId="35B3832D" w14:textId="2F486F38" w:rsidR="00635AEC" w:rsidRPr="00635AEC" w:rsidRDefault="00635AEC" w:rsidP="00635AEC">
      <w:r w:rsidRPr="00635AEC">
        <w:t xml:space="preserve">Program, M. N. H. (n.d.). </w:t>
      </w:r>
      <w:r w:rsidRPr="00635AEC">
        <w:rPr>
          <w:i/>
          <w:iCs/>
        </w:rPr>
        <w:t>Russian olive</w:t>
      </w:r>
      <w:r w:rsidRPr="00635AEC">
        <w:t xml:space="preserve">. Montana Field Guide. Retrieved March 23, 2025, from https://fieldguide.mt.gov/speciesDetail.aspx?elcode=PDELG01010 </w:t>
      </w:r>
    </w:p>
    <w:p w14:paraId="73CC441F" w14:textId="036A0E68" w:rsidR="00D831D6" w:rsidRPr="00635AEC" w:rsidRDefault="00635AEC" w:rsidP="00635AEC">
      <w:proofErr w:type="spellStart"/>
      <w:r w:rsidRPr="00635AEC">
        <w:t>Tobalske</w:t>
      </w:r>
      <w:proofErr w:type="spellEnd"/>
      <w:r w:rsidRPr="00635AEC">
        <w:t xml:space="preserve">, C., Vance, L. K., United States Environmental Protection Agency, &amp; Montana Natural Heritage Program. (2017). </w:t>
      </w:r>
      <w:r w:rsidRPr="00635AEC">
        <w:rPr>
          <w:i/>
          <w:iCs/>
        </w:rPr>
        <w:t>Predicting the distribution of Russian olive stands in eastern Montana valley bottoms using NAIP imagery</w:t>
      </w:r>
      <w:r w:rsidRPr="00635AEC">
        <w:t>. Montana Natural Heritage Program.</w:t>
      </w:r>
    </w:p>
    <w:sectPr w:rsidR="00D831D6" w:rsidRPr="00635AEC"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3" w:author="Andrew Connor" w:date="2025-03-27T11:00:00Z" w:initials="AC">
    <w:p w14:paraId="7F8EB25E" w14:textId="77777777"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16" w:author="Andrew Connor" w:date="2025-03-27T11:37:00Z" w:initials="AC">
    <w:p w14:paraId="52A7C519" w14:textId="77777777" w:rsidR="00D663F7" w:rsidRDefault="00D663F7" w:rsidP="00D663F7">
      <w:pPr>
        <w:pStyle w:val="CommentText"/>
      </w:pPr>
      <w:r>
        <w:rPr>
          <w:rStyle w:val="CommentReference"/>
        </w:rPr>
        <w:annotationRef/>
      </w:r>
      <w:r>
        <w:t>Explain or give us a legend of some kind. Does it range from yellow (0) to red (1)?</w:t>
      </w:r>
    </w:p>
  </w:comment>
  <w:comment w:id="19" w:author="Haefele, Tobin" w:date="2025-04-08T15:53:00Z" w:initials="TH">
    <w:p w14:paraId="683889D1" w14:textId="77777777"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0"/>
  <w15:commentEx w15:paraId="5A8FF873" w15:done="0"/>
  <w15:commentEx w15:paraId="7F8EB25E" w15:done="0"/>
  <w15:commentEx w15:paraId="52A7C519" w15:done="0"/>
  <w15:commentEx w15:paraId="683889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258FE2A8" w16cex:dateUtc="2025-03-27T16:00:00Z"/>
  <w16cex:commentExtensible w16cex:durableId="67EEA10B" w16cex:dateUtc="2025-03-27T16:37: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F8EB25E" w16cid:durableId="258FE2A8"/>
  <w16cid:commentId w16cid:paraId="52A7C519" w16cid:durableId="67EEA10B"/>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568FC" w14:textId="77777777" w:rsidR="00374964" w:rsidRDefault="00374964" w:rsidP="00F52E40">
      <w:pPr>
        <w:spacing w:after="0" w:line="240" w:lineRule="auto"/>
      </w:pPr>
      <w:r>
        <w:separator/>
      </w:r>
    </w:p>
  </w:endnote>
  <w:endnote w:type="continuationSeparator" w:id="0">
    <w:p w14:paraId="61076B6D" w14:textId="77777777" w:rsidR="00374964" w:rsidRDefault="00374964"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01118" w14:textId="77777777" w:rsidR="00374964" w:rsidRDefault="00374964" w:rsidP="00F52E40">
      <w:pPr>
        <w:spacing w:after="0" w:line="240" w:lineRule="auto"/>
      </w:pPr>
      <w:r>
        <w:separator/>
      </w:r>
    </w:p>
  </w:footnote>
  <w:footnote w:type="continuationSeparator" w:id="0">
    <w:p w14:paraId="749F739E" w14:textId="77777777" w:rsidR="00374964" w:rsidRDefault="00374964"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445BF"/>
    <w:rsid w:val="000528BD"/>
    <w:rsid w:val="00091C29"/>
    <w:rsid w:val="000B05FD"/>
    <w:rsid w:val="000B26D2"/>
    <w:rsid w:val="000C2347"/>
    <w:rsid w:val="000D33F9"/>
    <w:rsid w:val="000D3696"/>
    <w:rsid w:val="000D6B26"/>
    <w:rsid w:val="000E2855"/>
    <w:rsid w:val="000F65D7"/>
    <w:rsid w:val="00100AE3"/>
    <w:rsid w:val="00101ABE"/>
    <w:rsid w:val="0011067E"/>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75899"/>
    <w:rsid w:val="00293F21"/>
    <w:rsid w:val="002A51C3"/>
    <w:rsid w:val="00300951"/>
    <w:rsid w:val="00323DC8"/>
    <w:rsid w:val="00336A45"/>
    <w:rsid w:val="0037097F"/>
    <w:rsid w:val="0037150A"/>
    <w:rsid w:val="00374964"/>
    <w:rsid w:val="00377A0E"/>
    <w:rsid w:val="003B68FF"/>
    <w:rsid w:val="003D4F7A"/>
    <w:rsid w:val="003E762D"/>
    <w:rsid w:val="00401DA0"/>
    <w:rsid w:val="004349A8"/>
    <w:rsid w:val="00442020"/>
    <w:rsid w:val="00446A02"/>
    <w:rsid w:val="00454687"/>
    <w:rsid w:val="00460461"/>
    <w:rsid w:val="00481000"/>
    <w:rsid w:val="004B6542"/>
    <w:rsid w:val="004F517C"/>
    <w:rsid w:val="00502517"/>
    <w:rsid w:val="00534FC3"/>
    <w:rsid w:val="005B6479"/>
    <w:rsid w:val="005B7CFC"/>
    <w:rsid w:val="005C4242"/>
    <w:rsid w:val="005D4836"/>
    <w:rsid w:val="00617D26"/>
    <w:rsid w:val="0063300E"/>
    <w:rsid w:val="00635586"/>
    <w:rsid w:val="00635AEC"/>
    <w:rsid w:val="006612D1"/>
    <w:rsid w:val="00661B09"/>
    <w:rsid w:val="00664ECF"/>
    <w:rsid w:val="00680AD8"/>
    <w:rsid w:val="006A7B27"/>
    <w:rsid w:val="006C19B8"/>
    <w:rsid w:val="006E140A"/>
    <w:rsid w:val="0071621D"/>
    <w:rsid w:val="00717792"/>
    <w:rsid w:val="0072113E"/>
    <w:rsid w:val="0072481E"/>
    <w:rsid w:val="007463B0"/>
    <w:rsid w:val="007B54EF"/>
    <w:rsid w:val="007D68D1"/>
    <w:rsid w:val="00800D24"/>
    <w:rsid w:val="008016E8"/>
    <w:rsid w:val="00822B9E"/>
    <w:rsid w:val="00824764"/>
    <w:rsid w:val="00830BAA"/>
    <w:rsid w:val="00876672"/>
    <w:rsid w:val="00897CE4"/>
    <w:rsid w:val="008C0294"/>
    <w:rsid w:val="008E0CA3"/>
    <w:rsid w:val="008E7E4F"/>
    <w:rsid w:val="00916631"/>
    <w:rsid w:val="0092189B"/>
    <w:rsid w:val="0094030F"/>
    <w:rsid w:val="00947362"/>
    <w:rsid w:val="00956B72"/>
    <w:rsid w:val="00957A4C"/>
    <w:rsid w:val="00962B7D"/>
    <w:rsid w:val="009F40E0"/>
    <w:rsid w:val="00A250A6"/>
    <w:rsid w:val="00A41921"/>
    <w:rsid w:val="00A523D4"/>
    <w:rsid w:val="00A61526"/>
    <w:rsid w:val="00A65C3C"/>
    <w:rsid w:val="00A933EC"/>
    <w:rsid w:val="00A93901"/>
    <w:rsid w:val="00A96F8B"/>
    <w:rsid w:val="00AA0D5E"/>
    <w:rsid w:val="00AB09E3"/>
    <w:rsid w:val="00AB0C13"/>
    <w:rsid w:val="00AB5866"/>
    <w:rsid w:val="00AD0D86"/>
    <w:rsid w:val="00AF4AE7"/>
    <w:rsid w:val="00B20667"/>
    <w:rsid w:val="00B35DD6"/>
    <w:rsid w:val="00B53412"/>
    <w:rsid w:val="00B9159D"/>
    <w:rsid w:val="00B964AB"/>
    <w:rsid w:val="00BE588A"/>
    <w:rsid w:val="00BF5DE3"/>
    <w:rsid w:val="00C309D5"/>
    <w:rsid w:val="00C33E9E"/>
    <w:rsid w:val="00C834A9"/>
    <w:rsid w:val="00C84C25"/>
    <w:rsid w:val="00C92BE6"/>
    <w:rsid w:val="00CA788A"/>
    <w:rsid w:val="00CB17DD"/>
    <w:rsid w:val="00CC5D89"/>
    <w:rsid w:val="00CC602A"/>
    <w:rsid w:val="00CD13B4"/>
    <w:rsid w:val="00CD5F91"/>
    <w:rsid w:val="00CD62B3"/>
    <w:rsid w:val="00CE7AC1"/>
    <w:rsid w:val="00CF0220"/>
    <w:rsid w:val="00CF4F25"/>
    <w:rsid w:val="00D2067D"/>
    <w:rsid w:val="00D6043F"/>
    <w:rsid w:val="00D663F7"/>
    <w:rsid w:val="00D741DE"/>
    <w:rsid w:val="00D831D6"/>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D6662"/>
    <w:rsid w:val="00EE2910"/>
    <w:rsid w:val="00F200EB"/>
    <w:rsid w:val="00F31062"/>
    <w:rsid w:val="00F43DE5"/>
    <w:rsid w:val="00F52E40"/>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eg"/><Relationship Id="rId10" Type="http://schemas.microsoft.com/office/2016/09/relationships/commentsIds" Target="commentsIds.xml"/><Relationship Id="rId19" Type="http://schemas.openxmlformats.org/officeDocument/2006/relationships/hyperlink" Target="https://doi.org/10.1111/j.2041-210X.2011.00172.x"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26</Pages>
  <Words>6304</Words>
  <Characters>35935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Haefele, Tobin</cp:lastModifiedBy>
  <cp:revision>6</cp:revision>
  <dcterms:created xsi:type="dcterms:W3CDTF">2025-04-08T03:56:00Z</dcterms:created>
  <dcterms:modified xsi:type="dcterms:W3CDTF">2025-04-08T21:54:00Z</dcterms:modified>
</cp:coreProperties>
</file>