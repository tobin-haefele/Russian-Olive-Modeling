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8240" behindDoc="1" locked="0" layoutInCell="1" allowOverlap="1" wp14:anchorId="54C90B34" wp14:editId="10CA2311">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8240;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515CDC49" w14:textId="18102086" w:rsidR="00A933EC" w:rsidRPr="00D8436F" w:rsidRDefault="0094030F">
          <w:pPr>
            <w:pStyle w:val="TOC1"/>
            <w:tabs>
              <w:tab w:val="left" w:pos="480"/>
              <w:tab w:val="right" w:leader="dot" w:pos="9350"/>
            </w:tabs>
            <w:rPr>
              <w:rFonts w:ascii="Arial" w:eastAsiaTheme="minorEastAsia" w:hAnsi="Arial" w:cs="Arial"/>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3663221" w:history="1">
            <w:r w:rsidR="00A933EC" w:rsidRPr="00D8436F">
              <w:rPr>
                <w:rStyle w:val="Hyperlink"/>
                <w:rFonts w:ascii="Arial" w:hAnsi="Arial" w:cs="Arial"/>
                <w:noProof/>
              </w:rPr>
              <w:t>1.</w:t>
            </w:r>
            <w:r w:rsidR="00A933EC" w:rsidRPr="00D8436F">
              <w:rPr>
                <w:rFonts w:ascii="Arial" w:eastAsiaTheme="minorEastAsia" w:hAnsi="Arial" w:cs="Arial"/>
                <w:noProof/>
              </w:rPr>
              <w:tab/>
            </w:r>
            <w:r w:rsidR="00A933EC" w:rsidRPr="00D8436F">
              <w:rPr>
                <w:rStyle w:val="Hyperlink"/>
                <w:rFonts w:ascii="Arial" w:hAnsi="Arial" w:cs="Arial"/>
                <w:noProof/>
              </w:rPr>
              <w:t>Introduction</w:t>
            </w:r>
            <w:r w:rsidR="00A933EC" w:rsidRPr="00D8436F">
              <w:rPr>
                <w:rFonts w:ascii="Arial" w:hAnsi="Arial" w:cs="Arial"/>
                <w:noProof/>
                <w:webHidden/>
              </w:rPr>
              <w:tab/>
            </w:r>
            <w:r w:rsidR="00A933EC" w:rsidRPr="00D8436F">
              <w:rPr>
                <w:rFonts w:ascii="Arial" w:hAnsi="Arial" w:cs="Arial"/>
                <w:noProof/>
                <w:webHidden/>
              </w:rPr>
              <w:fldChar w:fldCharType="begin"/>
            </w:r>
            <w:r w:rsidR="00A933EC" w:rsidRPr="00D8436F">
              <w:rPr>
                <w:rFonts w:ascii="Arial" w:hAnsi="Arial" w:cs="Arial"/>
                <w:noProof/>
                <w:webHidden/>
              </w:rPr>
              <w:instrText xml:space="preserve"> PAGEREF _Toc193663221 \h </w:instrText>
            </w:r>
            <w:r w:rsidR="00A933EC" w:rsidRPr="00D8436F">
              <w:rPr>
                <w:rFonts w:ascii="Arial" w:hAnsi="Arial" w:cs="Arial"/>
                <w:noProof/>
                <w:webHidden/>
              </w:rPr>
            </w:r>
            <w:r w:rsidR="00A933EC" w:rsidRPr="00D8436F">
              <w:rPr>
                <w:rFonts w:ascii="Arial" w:hAnsi="Arial" w:cs="Arial"/>
                <w:noProof/>
                <w:webHidden/>
              </w:rPr>
              <w:fldChar w:fldCharType="separate"/>
            </w:r>
            <w:r w:rsidR="00A933EC" w:rsidRPr="00D8436F">
              <w:rPr>
                <w:rFonts w:ascii="Arial" w:hAnsi="Arial" w:cs="Arial"/>
                <w:noProof/>
                <w:webHidden/>
              </w:rPr>
              <w:t>2</w:t>
            </w:r>
            <w:r w:rsidR="00A933EC" w:rsidRPr="00D8436F">
              <w:rPr>
                <w:rFonts w:ascii="Arial" w:hAnsi="Arial" w:cs="Arial"/>
                <w:noProof/>
                <w:webHidden/>
              </w:rPr>
              <w:fldChar w:fldCharType="end"/>
            </w:r>
          </w:hyperlink>
        </w:p>
        <w:p w14:paraId="727BCD95" w14:textId="74F53700" w:rsidR="00A933EC" w:rsidRPr="00D8436F" w:rsidRDefault="00A933EC">
          <w:pPr>
            <w:pStyle w:val="TOC1"/>
            <w:tabs>
              <w:tab w:val="left" w:pos="480"/>
              <w:tab w:val="right" w:leader="dot" w:pos="9350"/>
            </w:tabs>
            <w:rPr>
              <w:rFonts w:ascii="Arial" w:eastAsiaTheme="minorEastAsia" w:hAnsi="Arial" w:cs="Arial"/>
              <w:noProof/>
            </w:rPr>
          </w:pPr>
          <w:hyperlink w:anchor="_Toc193663222" w:history="1">
            <w:r w:rsidRPr="00D8436F">
              <w:rPr>
                <w:rStyle w:val="Hyperlink"/>
                <w:rFonts w:ascii="Arial" w:hAnsi="Arial" w:cs="Arial"/>
                <w:noProof/>
              </w:rPr>
              <w:t>2.</w:t>
            </w:r>
            <w:r w:rsidRPr="00D8436F">
              <w:rPr>
                <w:rFonts w:ascii="Arial" w:eastAsiaTheme="minorEastAsia" w:hAnsi="Arial" w:cs="Arial"/>
                <w:noProof/>
              </w:rPr>
              <w:tab/>
            </w:r>
            <w:r w:rsidRPr="00D8436F">
              <w:rPr>
                <w:rStyle w:val="Hyperlink"/>
                <w:rFonts w:ascii="Arial" w:hAnsi="Arial" w:cs="Arial"/>
                <w:noProof/>
              </w:rPr>
              <w:t>Background</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2</w:t>
            </w:r>
            <w:r w:rsidRPr="00D8436F">
              <w:rPr>
                <w:rFonts w:ascii="Arial" w:hAnsi="Arial" w:cs="Arial"/>
                <w:noProof/>
                <w:webHidden/>
              </w:rPr>
              <w:fldChar w:fldCharType="end"/>
            </w:r>
          </w:hyperlink>
        </w:p>
        <w:p w14:paraId="128AD101" w14:textId="07086580" w:rsidR="00A933EC" w:rsidRPr="00D8436F" w:rsidRDefault="00A933EC">
          <w:pPr>
            <w:pStyle w:val="TOC1"/>
            <w:tabs>
              <w:tab w:val="left" w:pos="480"/>
              <w:tab w:val="right" w:leader="dot" w:pos="9350"/>
            </w:tabs>
            <w:rPr>
              <w:rFonts w:ascii="Arial" w:eastAsiaTheme="minorEastAsia" w:hAnsi="Arial" w:cs="Arial"/>
              <w:noProof/>
            </w:rPr>
          </w:pPr>
          <w:hyperlink w:anchor="_Toc193663223" w:history="1">
            <w:r w:rsidRPr="00D8436F">
              <w:rPr>
                <w:rStyle w:val="Hyperlink"/>
                <w:rFonts w:ascii="Arial" w:hAnsi="Arial" w:cs="Arial"/>
                <w:noProof/>
              </w:rPr>
              <w:t>3.</w:t>
            </w:r>
            <w:r w:rsidRPr="00D8436F">
              <w:rPr>
                <w:rFonts w:ascii="Arial" w:eastAsiaTheme="minorEastAsia" w:hAnsi="Arial" w:cs="Arial"/>
                <w:noProof/>
              </w:rPr>
              <w:tab/>
            </w:r>
            <w:r w:rsidRPr="00D8436F">
              <w:rPr>
                <w:rStyle w:val="Hyperlink"/>
                <w:rFonts w:ascii="Arial" w:hAnsi="Arial" w:cs="Arial"/>
                <w:noProof/>
              </w:rPr>
              <w:t>Methodology</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7280E136" w14:textId="4D77477E" w:rsidR="00A933EC" w:rsidRPr="00D8436F" w:rsidRDefault="00A933EC">
          <w:pPr>
            <w:pStyle w:val="TOC2"/>
            <w:tabs>
              <w:tab w:val="left" w:pos="960"/>
              <w:tab w:val="right" w:leader="dot" w:pos="9350"/>
            </w:tabs>
            <w:rPr>
              <w:rFonts w:ascii="Arial" w:eastAsiaTheme="minorEastAsia" w:hAnsi="Arial" w:cs="Arial"/>
              <w:noProof/>
            </w:rPr>
          </w:pPr>
          <w:hyperlink w:anchor="_Toc193663224" w:history="1">
            <w:r w:rsidRPr="00D8436F">
              <w:rPr>
                <w:rStyle w:val="Hyperlink"/>
                <w:rFonts w:ascii="Arial" w:hAnsi="Arial" w:cs="Arial"/>
                <w:noProof/>
              </w:rPr>
              <w:t>3.1</w:t>
            </w:r>
            <w:r w:rsidRPr="00D8436F">
              <w:rPr>
                <w:rFonts w:ascii="Arial" w:eastAsiaTheme="minorEastAsia" w:hAnsi="Arial" w:cs="Arial"/>
                <w:noProof/>
              </w:rPr>
              <w:tab/>
            </w:r>
            <w:r w:rsidRPr="00D8436F">
              <w:rPr>
                <w:rStyle w:val="Hyperlink"/>
                <w:rFonts w:ascii="Arial" w:hAnsi="Arial" w:cs="Arial"/>
                <w:noProof/>
              </w:rPr>
              <w:t>Model and Variable Selection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4</w:t>
            </w:r>
            <w:r w:rsidRPr="00D8436F">
              <w:rPr>
                <w:rFonts w:ascii="Arial" w:hAnsi="Arial" w:cs="Arial"/>
                <w:noProof/>
                <w:webHidden/>
              </w:rPr>
              <w:fldChar w:fldCharType="end"/>
            </w:r>
          </w:hyperlink>
        </w:p>
        <w:p w14:paraId="554CCA41" w14:textId="176ED5BC" w:rsidR="00A933EC" w:rsidRPr="00D8436F" w:rsidRDefault="00A933EC">
          <w:pPr>
            <w:pStyle w:val="TOC2"/>
            <w:tabs>
              <w:tab w:val="left" w:pos="960"/>
              <w:tab w:val="right" w:leader="dot" w:pos="9350"/>
            </w:tabs>
            <w:rPr>
              <w:rFonts w:ascii="Arial" w:eastAsiaTheme="minorEastAsia" w:hAnsi="Arial" w:cs="Arial"/>
              <w:noProof/>
            </w:rPr>
          </w:pPr>
          <w:hyperlink w:anchor="_Toc193663225" w:history="1">
            <w:r w:rsidRPr="00D8436F">
              <w:rPr>
                <w:rStyle w:val="Hyperlink"/>
                <w:rFonts w:ascii="Arial" w:hAnsi="Arial" w:cs="Arial"/>
                <w:noProof/>
              </w:rPr>
              <w:t>3.2</w:t>
            </w:r>
            <w:r w:rsidRPr="00D8436F">
              <w:rPr>
                <w:rFonts w:ascii="Arial" w:eastAsiaTheme="minorEastAsia" w:hAnsi="Arial" w:cs="Arial"/>
                <w:noProof/>
              </w:rPr>
              <w:tab/>
            </w:r>
            <w:r w:rsidRPr="00D8436F">
              <w:rPr>
                <w:rStyle w:val="Hyperlink"/>
                <w:rFonts w:ascii="Arial" w:hAnsi="Arial" w:cs="Arial"/>
                <w:noProof/>
              </w:rPr>
              <w:t>Data Sources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_Toc193663225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7DF80058" w14:textId="72A77241" w:rsidR="00A933EC" w:rsidRPr="00D8436F" w:rsidRDefault="00A933EC">
          <w:pPr>
            <w:pStyle w:val="TOC2"/>
            <w:tabs>
              <w:tab w:val="left" w:pos="960"/>
              <w:tab w:val="right" w:leader="dot" w:pos="9350"/>
            </w:tabs>
            <w:rPr>
              <w:rFonts w:ascii="Arial" w:eastAsiaTheme="minorEastAsia" w:hAnsi="Arial" w:cs="Arial"/>
              <w:noProof/>
            </w:rPr>
          </w:pPr>
          <w:hyperlink w:anchor="_Toc193663226" w:history="1">
            <w:r w:rsidRPr="00D8436F">
              <w:rPr>
                <w:rStyle w:val="Hyperlink"/>
                <w:rFonts w:ascii="Arial" w:hAnsi="Arial" w:cs="Arial"/>
                <w:noProof/>
              </w:rPr>
              <w:t>3.3</w:t>
            </w:r>
            <w:r w:rsidRPr="00D8436F">
              <w:rPr>
                <w:rFonts w:ascii="Arial" w:eastAsiaTheme="minorEastAsia" w:hAnsi="Arial" w:cs="Arial"/>
                <w:noProof/>
              </w:rPr>
              <w:tab/>
            </w:r>
            <w:r w:rsidRPr="00D8436F">
              <w:rPr>
                <w:rStyle w:val="Hyperlink"/>
                <w:rFonts w:ascii="Arial" w:hAnsi="Arial" w:cs="Arial"/>
                <w:noProof/>
              </w:rPr>
              <w:t>Data Cleaning and Integration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_Toc193663226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6</w:t>
            </w:r>
            <w:r w:rsidRPr="00D8436F">
              <w:rPr>
                <w:rFonts w:ascii="Arial" w:hAnsi="Arial" w:cs="Arial"/>
                <w:noProof/>
                <w:webHidden/>
              </w:rPr>
              <w:fldChar w:fldCharType="end"/>
            </w:r>
          </w:hyperlink>
        </w:p>
        <w:p w14:paraId="2E321CEA" w14:textId="44992B67" w:rsidR="00A933EC" w:rsidRPr="00D8436F" w:rsidRDefault="00A933EC">
          <w:pPr>
            <w:pStyle w:val="TOC2"/>
            <w:tabs>
              <w:tab w:val="left" w:pos="960"/>
              <w:tab w:val="right" w:leader="dot" w:pos="9350"/>
            </w:tabs>
            <w:rPr>
              <w:rFonts w:ascii="Arial" w:eastAsiaTheme="minorEastAsia" w:hAnsi="Arial" w:cs="Arial"/>
              <w:noProof/>
            </w:rPr>
          </w:pPr>
          <w:hyperlink w:anchor="_Toc193663227" w:history="1">
            <w:r w:rsidRPr="00D8436F">
              <w:rPr>
                <w:rStyle w:val="Hyperlink"/>
                <w:rFonts w:ascii="Arial" w:hAnsi="Arial" w:cs="Arial"/>
                <w:noProof/>
              </w:rPr>
              <w:t>3.4</w:t>
            </w:r>
            <w:r w:rsidRPr="00D8436F">
              <w:rPr>
                <w:rFonts w:ascii="Arial" w:eastAsiaTheme="minorEastAsia" w:hAnsi="Arial" w:cs="Arial"/>
                <w:noProof/>
              </w:rPr>
              <w:tab/>
            </w:r>
            <w:r w:rsidRPr="00D8436F">
              <w:rPr>
                <w:rStyle w:val="Hyperlink"/>
                <w:rFonts w:ascii="Arial" w:hAnsi="Arial" w:cs="Arial"/>
                <w:noProof/>
              </w:rPr>
              <w:t>Model Preparation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_Toc193663227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7</w:t>
            </w:r>
            <w:r w:rsidRPr="00D8436F">
              <w:rPr>
                <w:rFonts w:ascii="Arial" w:hAnsi="Arial" w:cs="Arial"/>
                <w:noProof/>
                <w:webHidden/>
              </w:rPr>
              <w:fldChar w:fldCharType="end"/>
            </w:r>
          </w:hyperlink>
        </w:p>
        <w:p w14:paraId="538C1B0B" w14:textId="4180767A" w:rsidR="00A933EC" w:rsidRPr="00D8436F" w:rsidRDefault="00A933EC">
          <w:pPr>
            <w:pStyle w:val="TOC1"/>
            <w:tabs>
              <w:tab w:val="left" w:pos="480"/>
              <w:tab w:val="right" w:leader="dot" w:pos="9350"/>
            </w:tabs>
            <w:rPr>
              <w:rFonts w:ascii="Arial" w:eastAsiaTheme="minorEastAsia" w:hAnsi="Arial" w:cs="Arial"/>
              <w:noProof/>
            </w:rPr>
          </w:pPr>
          <w:hyperlink w:anchor="_Toc193663228" w:history="1">
            <w:r w:rsidRPr="00D8436F">
              <w:rPr>
                <w:rStyle w:val="Hyperlink"/>
                <w:rFonts w:ascii="Arial" w:hAnsi="Arial" w:cs="Arial"/>
                <w:noProof/>
              </w:rPr>
              <w:t>4.</w:t>
            </w:r>
            <w:r w:rsidRPr="00D8436F">
              <w:rPr>
                <w:rFonts w:ascii="Arial" w:eastAsiaTheme="minorEastAsia" w:hAnsi="Arial" w:cs="Arial"/>
                <w:noProof/>
              </w:rPr>
              <w:tab/>
            </w:r>
            <w:r w:rsidRPr="00D8436F">
              <w:rPr>
                <w:rStyle w:val="Hyperlink"/>
                <w:rFonts w:ascii="Arial" w:hAnsi="Arial" w:cs="Arial"/>
                <w:noProof/>
              </w:rPr>
              <w:t>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_Toc193663228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0F64D43" w14:textId="56E5F7FE" w:rsidR="00A933EC" w:rsidRPr="00D8436F" w:rsidRDefault="00A933EC">
          <w:pPr>
            <w:pStyle w:val="TOC2"/>
            <w:tabs>
              <w:tab w:val="left" w:pos="960"/>
              <w:tab w:val="right" w:leader="dot" w:pos="9350"/>
            </w:tabs>
            <w:rPr>
              <w:rFonts w:ascii="Arial" w:eastAsiaTheme="minorEastAsia" w:hAnsi="Arial" w:cs="Arial"/>
              <w:noProof/>
            </w:rPr>
          </w:pPr>
          <w:hyperlink w:anchor="_Toc193663229" w:history="1">
            <w:r w:rsidRPr="00D8436F">
              <w:rPr>
                <w:rStyle w:val="Hyperlink"/>
                <w:rFonts w:ascii="Arial" w:hAnsi="Arial" w:cs="Arial"/>
                <w:noProof/>
              </w:rPr>
              <w:t>4.1</w:t>
            </w:r>
            <w:r w:rsidRPr="00D8436F">
              <w:rPr>
                <w:rFonts w:ascii="Arial" w:eastAsiaTheme="minorEastAsia" w:hAnsi="Arial" w:cs="Arial"/>
                <w:noProof/>
              </w:rPr>
              <w:tab/>
            </w:r>
            <w:r w:rsidRPr="00D8436F">
              <w:rPr>
                <w:rStyle w:val="Hyperlink"/>
                <w:rFonts w:ascii="Arial" w:hAnsi="Arial" w:cs="Arial"/>
                <w:noProof/>
              </w:rPr>
              <w:t>Initial Analysis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_Toc193663229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9</w:t>
            </w:r>
            <w:r w:rsidRPr="00D8436F">
              <w:rPr>
                <w:rFonts w:ascii="Arial" w:hAnsi="Arial" w:cs="Arial"/>
                <w:noProof/>
                <w:webHidden/>
              </w:rPr>
              <w:fldChar w:fldCharType="end"/>
            </w:r>
          </w:hyperlink>
        </w:p>
        <w:p w14:paraId="43FEDC21" w14:textId="0BEEA1BC" w:rsidR="00A933EC" w:rsidRPr="00D8436F" w:rsidRDefault="00A933EC">
          <w:pPr>
            <w:pStyle w:val="TOC2"/>
            <w:tabs>
              <w:tab w:val="left" w:pos="960"/>
              <w:tab w:val="right" w:leader="dot" w:pos="9350"/>
            </w:tabs>
            <w:rPr>
              <w:rFonts w:ascii="Arial" w:eastAsiaTheme="minorEastAsia" w:hAnsi="Arial" w:cs="Arial"/>
              <w:noProof/>
            </w:rPr>
          </w:pPr>
          <w:hyperlink w:anchor="_Toc193663230" w:history="1">
            <w:r w:rsidRPr="00D8436F">
              <w:rPr>
                <w:rStyle w:val="Hyperlink"/>
                <w:rFonts w:ascii="Arial" w:hAnsi="Arial" w:cs="Arial"/>
                <w:noProof/>
              </w:rPr>
              <w:t>4.2</w:t>
            </w:r>
            <w:r w:rsidRPr="00D8436F">
              <w:rPr>
                <w:rFonts w:ascii="Arial" w:eastAsiaTheme="minorEastAsia" w:hAnsi="Arial" w:cs="Arial"/>
                <w:noProof/>
              </w:rPr>
              <w:tab/>
            </w:r>
            <w:r w:rsidRPr="00D8436F">
              <w:rPr>
                <w:rStyle w:val="Hyperlink"/>
                <w:rFonts w:ascii="Arial" w:hAnsi="Arial" w:cs="Arial"/>
                <w:noProof/>
              </w:rPr>
              <w:t>Random Forest Results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_Toc193663230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12</w:t>
            </w:r>
            <w:r w:rsidRPr="00D8436F">
              <w:rPr>
                <w:rFonts w:ascii="Arial" w:hAnsi="Arial" w:cs="Arial"/>
                <w:noProof/>
                <w:webHidden/>
              </w:rPr>
              <w:fldChar w:fldCharType="end"/>
            </w:r>
          </w:hyperlink>
        </w:p>
        <w:p w14:paraId="234FC132" w14:textId="1AF30DAE" w:rsidR="00A933EC" w:rsidRPr="00D8436F" w:rsidRDefault="00A933EC">
          <w:pPr>
            <w:pStyle w:val="TOC1"/>
            <w:tabs>
              <w:tab w:val="left" w:pos="480"/>
              <w:tab w:val="right" w:leader="dot" w:pos="9350"/>
            </w:tabs>
            <w:rPr>
              <w:rFonts w:ascii="Arial" w:eastAsiaTheme="minorEastAsia" w:hAnsi="Arial" w:cs="Arial"/>
              <w:noProof/>
            </w:rPr>
          </w:pPr>
          <w:hyperlink w:anchor="_Toc193663231" w:history="1">
            <w:r w:rsidRPr="00D8436F">
              <w:rPr>
                <w:rStyle w:val="Hyperlink"/>
                <w:rFonts w:ascii="Arial" w:hAnsi="Arial" w:cs="Arial"/>
                <w:noProof/>
              </w:rPr>
              <w:t>5.</w:t>
            </w:r>
            <w:r w:rsidRPr="00D8436F">
              <w:rPr>
                <w:rFonts w:ascii="Arial" w:eastAsiaTheme="minorEastAsia" w:hAnsi="Arial" w:cs="Arial"/>
                <w:noProof/>
              </w:rPr>
              <w:tab/>
            </w:r>
            <w:r w:rsidRPr="00D8436F">
              <w:rPr>
                <w:rStyle w:val="Hyperlink"/>
                <w:rFonts w:ascii="Arial" w:hAnsi="Arial" w:cs="Arial"/>
                <w:noProof/>
              </w:rPr>
              <w:t>Recommendations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_Toc193663231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15</w:t>
            </w:r>
            <w:r w:rsidRPr="00D8436F">
              <w:rPr>
                <w:rFonts w:ascii="Arial" w:hAnsi="Arial" w:cs="Arial"/>
                <w:noProof/>
                <w:webHidden/>
              </w:rPr>
              <w:fldChar w:fldCharType="end"/>
            </w:r>
          </w:hyperlink>
        </w:p>
        <w:p w14:paraId="45B36186" w14:textId="499FD1D3" w:rsidR="00A933EC" w:rsidRPr="00D8436F" w:rsidRDefault="00A933EC">
          <w:pPr>
            <w:pStyle w:val="TOC1"/>
            <w:tabs>
              <w:tab w:val="left" w:pos="480"/>
              <w:tab w:val="right" w:leader="dot" w:pos="9350"/>
            </w:tabs>
            <w:rPr>
              <w:rFonts w:ascii="Arial" w:eastAsiaTheme="minorEastAsia" w:hAnsi="Arial" w:cs="Arial"/>
              <w:noProof/>
            </w:rPr>
          </w:pPr>
          <w:hyperlink w:anchor="_Toc193663232" w:history="1">
            <w:r w:rsidRPr="00D8436F">
              <w:rPr>
                <w:rStyle w:val="Hyperlink"/>
                <w:rFonts w:ascii="Arial" w:hAnsi="Arial" w:cs="Arial"/>
                <w:noProof/>
              </w:rPr>
              <w:t>6.</w:t>
            </w:r>
            <w:r w:rsidRPr="00D8436F">
              <w:rPr>
                <w:rFonts w:ascii="Arial" w:eastAsiaTheme="minorEastAsia" w:hAnsi="Arial" w:cs="Arial"/>
                <w:noProof/>
              </w:rPr>
              <w:tab/>
            </w:r>
            <w:r w:rsidRPr="00D8436F">
              <w:rPr>
                <w:rStyle w:val="Hyperlink"/>
                <w:rFonts w:ascii="Arial" w:hAnsi="Arial" w:cs="Arial"/>
                <w:noProof/>
              </w:rPr>
              <w:t>Conclusion</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_Toc193663232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16</w:t>
            </w:r>
            <w:r w:rsidRPr="00D8436F">
              <w:rPr>
                <w:rFonts w:ascii="Arial" w:hAnsi="Arial" w:cs="Arial"/>
                <w:noProof/>
                <w:webHidden/>
              </w:rPr>
              <w:fldChar w:fldCharType="end"/>
            </w:r>
          </w:hyperlink>
        </w:p>
        <w:p w14:paraId="0DB11AAA" w14:textId="08FADFF1" w:rsidR="00A933EC" w:rsidRPr="00D8436F" w:rsidRDefault="00A933EC">
          <w:pPr>
            <w:pStyle w:val="TOC1"/>
            <w:tabs>
              <w:tab w:val="left" w:pos="480"/>
              <w:tab w:val="right" w:leader="dot" w:pos="9350"/>
            </w:tabs>
            <w:rPr>
              <w:rFonts w:ascii="Arial" w:eastAsiaTheme="minorEastAsia" w:hAnsi="Arial" w:cs="Arial"/>
              <w:noProof/>
            </w:rPr>
          </w:pPr>
          <w:hyperlink w:anchor="_Toc193663233" w:history="1">
            <w:r w:rsidRPr="00D8436F">
              <w:rPr>
                <w:rStyle w:val="Hyperlink"/>
                <w:rFonts w:ascii="Arial" w:hAnsi="Arial" w:cs="Arial"/>
                <w:noProof/>
              </w:rPr>
              <w:t>7.</w:t>
            </w:r>
            <w:r w:rsidRPr="00D8436F">
              <w:rPr>
                <w:rFonts w:ascii="Arial" w:eastAsiaTheme="minorEastAsia" w:hAnsi="Arial" w:cs="Arial"/>
                <w:noProof/>
              </w:rPr>
              <w:tab/>
            </w:r>
            <w:r w:rsidRPr="00D8436F">
              <w:rPr>
                <w:rStyle w:val="Hyperlink"/>
                <w:rFonts w:ascii="Arial" w:hAnsi="Arial" w:cs="Arial"/>
                <w:noProof/>
              </w:rPr>
              <w:t>Appendices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_Toc193663233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18</w:t>
            </w:r>
            <w:r w:rsidRPr="00D8436F">
              <w:rPr>
                <w:rFonts w:ascii="Arial" w:hAnsi="Arial" w:cs="Arial"/>
                <w:noProof/>
                <w:webHidden/>
              </w:rPr>
              <w:fldChar w:fldCharType="end"/>
            </w:r>
          </w:hyperlink>
        </w:p>
        <w:p w14:paraId="5E589C16" w14:textId="332BB607" w:rsidR="00A933EC" w:rsidRPr="00D8436F" w:rsidRDefault="00A933EC">
          <w:pPr>
            <w:pStyle w:val="TOC1"/>
            <w:tabs>
              <w:tab w:val="left" w:pos="480"/>
              <w:tab w:val="right" w:leader="dot" w:pos="9350"/>
            </w:tabs>
            <w:rPr>
              <w:rFonts w:ascii="Arial" w:eastAsiaTheme="minorEastAsia" w:hAnsi="Arial" w:cs="Arial"/>
              <w:noProof/>
            </w:rPr>
          </w:pPr>
          <w:hyperlink w:anchor="_Toc193663234" w:history="1">
            <w:r w:rsidRPr="00D8436F">
              <w:rPr>
                <w:rStyle w:val="Hyperlink"/>
                <w:rFonts w:ascii="Arial" w:hAnsi="Arial" w:cs="Arial"/>
                <w:noProof/>
              </w:rPr>
              <w:t>8.</w:t>
            </w:r>
            <w:r w:rsidRPr="00D8436F">
              <w:rPr>
                <w:rFonts w:ascii="Arial" w:eastAsiaTheme="minorEastAsia" w:hAnsi="Arial" w:cs="Arial"/>
                <w:noProof/>
              </w:rPr>
              <w:tab/>
            </w:r>
            <w:r w:rsidRPr="00D8436F">
              <w:rPr>
                <w:rStyle w:val="Hyperlink"/>
                <w:rFonts w:ascii="Arial" w:hAnsi="Arial" w:cs="Arial"/>
                <w:noProof/>
              </w:rPr>
              <w:t>References</w:t>
            </w:r>
            <w:r w:rsidRPr="00D8436F">
              <w:rPr>
                <w:rFonts w:ascii="Arial" w:hAnsi="Arial" w:cs="Arial"/>
                <w:noProof/>
                <w:webHidden/>
              </w:rPr>
              <w:tab/>
            </w:r>
            <w:r w:rsidRPr="00D8436F">
              <w:rPr>
                <w:rFonts w:ascii="Arial" w:hAnsi="Arial" w:cs="Arial"/>
                <w:noProof/>
                <w:webHidden/>
              </w:rPr>
              <w:fldChar w:fldCharType="begin"/>
            </w:r>
            <w:r w:rsidRPr="00D8436F">
              <w:rPr>
                <w:rFonts w:ascii="Arial" w:hAnsi="Arial" w:cs="Arial"/>
                <w:noProof/>
                <w:webHidden/>
              </w:rPr>
              <w:instrText xml:space="preserve"> PAGEREF _Toc193663234 \h </w:instrText>
            </w:r>
            <w:r w:rsidRPr="00D8436F">
              <w:rPr>
                <w:rFonts w:ascii="Arial" w:hAnsi="Arial" w:cs="Arial"/>
                <w:noProof/>
                <w:webHidden/>
              </w:rPr>
            </w:r>
            <w:r w:rsidRPr="00D8436F">
              <w:rPr>
                <w:rFonts w:ascii="Arial" w:hAnsi="Arial" w:cs="Arial"/>
                <w:noProof/>
                <w:webHidden/>
              </w:rPr>
              <w:fldChar w:fldCharType="separate"/>
            </w:r>
            <w:r w:rsidRPr="00D8436F">
              <w:rPr>
                <w:rFonts w:ascii="Arial" w:hAnsi="Arial" w:cs="Arial"/>
                <w:noProof/>
                <w:webHidden/>
              </w:rPr>
              <w:t>19</w:t>
            </w:r>
            <w:r w:rsidRPr="00D8436F">
              <w:rPr>
                <w:rFonts w:ascii="Arial" w:hAnsi="Arial" w:cs="Arial"/>
                <w:noProof/>
                <w:webHidden/>
              </w:rPr>
              <w:fldChar w:fldCharType="end"/>
            </w:r>
          </w:hyperlink>
        </w:p>
        <w:p w14:paraId="613DC57A" w14:textId="0868D7E7"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5A5FA6" w14:textId="77777777" w:rsidR="00F52E40" w:rsidRPr="00D8436F" w:rsidRDefault="00F52E40">
      <w:pPr>
        <w:rPr>
          <w:rFonts w:ascii="Arial" w:hAnsi="Arial" w:cs="Arial"/>
        </w:rPr>
      </w:pPr>
    </w:p>
    <w:p w14:paraId="65A626B4" w14:textId="77777777" w:rsidR="00F52E40" w:rsidRPr="00D8436F" w:rsidRDefault="00F52E40">
      <w:pPr>
        <w:rPr>
          <w:rFonts w:ascii="Arial" w:hAnsi="Arial" w:cs="Arial"/>
        </w:rPr>
      </w:pPr>
    </w:p>
    <w:p w14:paraId="35B7623A"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5506668A" w14:textId="07E6F0C8" w:rsidR="005D4836" w:rsidRPr="00D8436F" w:rsidRDefault="003E762D" w:rsidP="0071621D">
      <w:pPr>
        <w:pStyle w:val="Heading1"/>
        <w:numPr>
          <w:ilvl w:val="0"/>
          <w:numId w:val="8"/>
        </w:numPr>
        <w:rPr>
          <w:rFonts w:ascii="Arial" w:hAnsi="Arial" w:cs="Arial"/>
        </w:rPr>
      </w:pPr>
      <w:bookmarkStart w:id="0" w:name="_Toc193663221"/>
      <w:r w:rsidRPr="00D8436F">
        <w:rPr>
          <w:rFonts w:ascii="Arial" w:hAnsi="Arial" w:cs="Arial"/>
        </w:rPr>
        <w:lastRenderedPageBreak/>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w:t>
      </w:r>
      <w:proofErr w:type="gramStart"/>
      <w:r w:rsidRPr="00D8436F">
        <w:rPr>
          <w:rFonts w:ascii="Arial" w:hAnsi="Arial" w:cs="Arial"/>
        </w:rPr>
        <w:t>grew</w:t>
      </w:r>
      <w:proofErr w:type="gramEnd"/>
      <w:r w:rsidRPr="00D8436F">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3663222"/>
      <w:r w:rsidRPr="00D8436F">
        <w:rPr>
          <w:rFonts w:ascii="Arial" w:hAnsi="Arial" w:cs="Arial"/>
        </w:rPr>
        <w:t>Background</w:t>
      </w:r>
      <w:bookmarkEnd w:id="2"/>
    </w:p>
    <w:p w14:paraId="2150E083" w14:textId="4F8C4C8F"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w:t>
      </w:r>
      <w:proofErr w:type="gramStart"/>
      <w:r w:rsidRPr="00D8436F">
        <w:rPr>
          <w:rFonts w:ascii="Arial" w:hAnsi="Arial" w:cs="Arial"/>
        </w:rPr>
        <w:t>riparian</w:t>
      </w:r>
      <w:proofErr w:type="gramEnd"/>
      <w:r w:rsidRPr="00D8436F">
        <w:rPr>
          <w:rFonts w:ascii="Arial" w:hAnsi="Arial" w:cs="Arial"/>
        </w:rPr>
        <w:t xml:space="preserve">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was first planted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Olive is listed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lastRenderedPageBreak/>
        <w:t>One of the main issues</w:t>
      </w:r>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Russian Olive. Preserving these fragile ecosystems is an important step in combatting climate change at the local level</w:t>
      </w:r>
      <w:r w:rsidR="00B35DD6" w:rsidRPr="00D8436F">
        <w:rPr>
          <w:rFonts w:ascii="Arial" w:hAnsi="Arial" w:cs="Arial"/>
        </w:rPr>
        <w:t>.</w:t>
      </w:r>
    </w:p>
    <w:p w14:paraId="140DEF20" w14:textId="77777777" w:rsidR="006C19B8" w:rsidRPr="00D8436F" w:rsidRDefault="006C19B8" w:rsidP="006C19B8">
      <w:pPr>
        <w:rPr>
          <w:rFonts w:ascii="Arial" w:hAnsi="Arial" w:cs="Arial"/>
        </w:rPr>
      </w:pPr>
      <w:r w:rsidRPr="00D8436F">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Pr="00D8436F" w:rsidRDefault="00A65C3C" w:rsidP="006C19B8">
      <w:pPr>
        <w:rPr>
          <w:rFonts w:ascii="Arial" w:hAnsi="Arial" w:cs="Arial"/>
        </w:rPr>
      </w:pPr>
      <w:r w:rsidRPr="00D8436F">
        <w:rPr>
          <w:rFonts w:ascii="Arial" w:hAnsi="Arial" w:cs="Arial"/>
        </w:rPr>
        <w:t xml:space="preserve">However, fewer studies have focused on the western part of the state, </w:t>
      </w:r>
      <w:r w:rsidR="00101ABE" w:rsidRPr="00D8436F">
        <w:rPr>
          <w:rFonts w:ascii="Arial" w:hAnsi="Arial" w:cs="Arial"/>
        </w:rPr>
        <w:t>including</w:t>
      </w:r>
      <w:r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7D3230D2" w:rsidR="00A82275" w:rsidRDefault="00A82275" w:rsidP="006C19B8">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82816" behindDoc="0" locked="0" layoutInCell="1" allowOverlap="1" wp14:anchorId="4F535564" wp14:editId="0987DB9B">
                <wp:simplePos x="0" y="0"/>
                <wp:positionH relativeFrom="margin">
                  <wp:align>right</wp:align>
                </wp:positionH>
                <wp:positionV relativeFrom="paragraph">
                  <wp:posOffset>3981450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416.8pt;margin-top:313.5pt;width:46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" stroked="f">
                <v:textbox style="mso-fit-shape-to-text:t" inset="0,0,0,0">
                  <w:txbxContent>
                    <w:p w14:paraId="195C8675" w14:textId="4EB3C391" w:rsidR="00F43DE5" w:rsidRPr="00F51EF5" w:rsidRDefault="00F43DE5" w:rsidP="00F43DE5">
                      <w:pPr>
                        <w:pStyle w:val="Caption"/>
                        <w:rPr>
                          <w:noProof/>
                        </w:rPr>
                      </w:pPr>
                      <w:r>
                        <w:t xml:space="preserve">Figure </w:t>
                      </w:r>
                      <w:fldSimple w:instr=" SEQ Figure \* ARABIC ">
                        <w:r w:rsidR="00963F55">
                          <w:rPr>
                            <w:noProof/>
                          </w:rPr>
                          <w:t>1</w:t>
                        </w:r>
                      </w:fldSimple>
                      <w:r>
                        <w:t>: Russian Olive Observations in Recent Years</w:t>
                      </w:r>
                      <w:r w:rsidR="00B35DD6">
                        <w:t xml:space="preserve"> via MTNHP</w:t>
                      </w:r>
                    </w:p>
                  </w:txbxContent>
                </v:textbox>
                <w10:wrap type="topAndBottom" anchorx="margin"/>
              </v:shape>
            </w:pict>
          </mc:Fallback>
        </mc:AlternateContent>
      </w:r>
    </w:p>
    <w:p w14:paraId="5CC9A642" w14:textId="5461F240" w:rsidR="00A82275" w:rsidRPr="00D8436F" w:rsidRDefault="00A82275" w:rsidP="006C19B8">
      <w:pPr>
        <w:rPr>
          <w:rFonts w:ascii="Arial" w:hAnsi="Arial" w:cs="Arial"/>
        </w:rPr>
      </w:pPr>
      <w:r>
        <w:rPr>
          <w:rFonts w:ascii="Arial" w:hAnsi="Arial" w:cs="Arial"/>
          <w:noProof/>
        </w:rPr>
        <w:drawing>
          <wp:anchor distT="0" distB="0" distL="114300" distR="114300" simplePos="0" relativeHeight="251689984" behindDoc="0" locked="0" layoutInCell="1" allowOverlap="1" wp14:anchorId="6DD686B8" wp14:editId="4B82A9AC">
            <wp:simplePos x="0" y="0"/>
            <wp:positionH relativeFrom="margin">
              <wp:posOffset>-142875</wp:posOffset>
            </wp:positionH>
            <wp:positionV relativeFrom="page">
              <wp:posOffset>914400</wp:posOffset>
            </wp:positionV>
            <wp:extent cx="6229350" cy="3838575"/>
            <wp:effectExtent l="0" t="0" r="0" b="9525"/>
            <wp:wrapTopAndBottom/>
            <wp:docPr id="395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a:graphicData>
            </a:graphic>
          </wp:anchor>
        </w:drawing>
      </w:r>
      <w:r w:rsidR="00F43DE5"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sidRPr="00D8436F">
        <w:rPr>
          <w:rFonts w:ascii="Arial" w:hAnsi="Arial" w:cs="Arial"/>
        </w:rPr>
        <w:t>most of</w:t>
      </w:r>
      <w:r w:rsidR="00F43DE5" w:rsidRPr="00D8436F">
        <w:rPr>
          <w:rFonts w:ascii="Arial" w:hAnsi="Arial" w:cs="Arial"/>
        </w:rPr>
        <w:t xml:space="preserve"> them come from the </w:t>
      </w:r>
      <w:commentRangeStart w:id="4"/>
      <w:r w:rsidR="00F43DE5"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29FD805D" w:rsidR="00A65C3C" w:rsidRPr="00D8436F" w:rsidRDefault="00A65C3C" w:rsidP="006C19B8">
      <w:pPr>
        <w:rPr>
          <w:rFonts w:ascii="Arial" w:hAnsi="Arial" w:cs="Arial"/>
        </w:rPr>
      </w:pPr>
      <w:r w:rsidRPr="00D8436F">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3663223"/>
      <w:r w:rsidRPr="00D8436F">
        <w:rPr>
          <w:rFonts w:ascii="Arial" w:hAnsi="Arial" w:cs="Arial"/>
        </w:rPr>
        <w:t>Methodology</w:t>
      </w:r>
      <w:bookmarkEnd w:id="5"/>
    </w:p>
    <w:p w14:paraId="696F6DD2" w14:textId="1E6D536A" w:rsidR="0071621D" w:rsidRPr="00D8436F" w:rsidRDefault="0071621D" w:rsidP="0071621D">
      <w:pPr>
        <w:pStyle w:val="Heading2"/>
        <w:numPr>
          <w:ilvl w:val="1"/>
          <w:numId w:val="8"/>
        </w:numPr>
        <w:rPr>
          <w:rFonts w:ascii="Arial" w:hAnsi="Arial" w:cs="Arial"/>
        </w:rPr>
      </w:pPr>
      <w:bookmarkStart w:id="6" w:name="_Toc193663224"/>
      <w:r w:rsidRPr="00D8436F">
        <w:rPr>
          <w:rFonts w:ascii="Arial" w:hAnsi="Arial" w:cs="Arial"/>
        </w:rPr>
        <w:t>Model and 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is commonly used in conservation science, ecology, and land </w:t>
      </w:r>
      <w:r w:rsidR="00481000" w:rsidRPr="00D8436F">
        <w:rPr>
          <w:rFonts w:ascii="Arial" w:hAnsi="Arial" w:cs="Arial"/>
        </w:rPr>
        <w:lastRenderedPageBreak/>
        <w:t>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some tolerance for saline conditions</w:t>
      </w:r>
      <w:r w:rsidRPr="00D8436F">
        <w:rPr>
          <w:rStyle w:val="EndnoteReference"/>
          <w:rFonts w:ascii="Arial" w:hAnsi="Arial" w:cs="Arial"/>
        </w:rPr>
        <w:endnoteReference w:id="3"/>
      </w:r>
      <w:r w:rsidRPr="00D8436F">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lastRenderedPageBreak/>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is assigned a highly specific classification, often down to </w:t>
      </w:r>
      <w:proofErr w:type="gramStart"/>
      <w:r w:rsidRPr="00D8436F">
        <w:rPr>
          <w:rFonts w:ascii="Arial" w:hAnsi="Arial" w:cs="Arial"/>
        </w:rPr>
        <w:t>particular vegetation</w:t>
      </w:r>
      <w:proofErr w:type="gramEnd"/>
      <w:r w:rsidRPr="00D8436F">
        <w:rPr>
          <w:rFonts w:ascii="Arial" w:hAnsi="Arial" w:cs="Arial"/>
        </w:rPr>
        <w:t xml:space="preserve">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was sourced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t>Soil variables were selected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be found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3663225"/>
      <w:r w:rsidRPr="00D8436F">
        <w:rPr>
          <w:rFonts w:ascii="Arial" w:hAnsi="Arial" w:cs="Arial"/>
        </w:rPr>
        <w:lastRenderedPageBreak/>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been observed,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been verified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28CDA92"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w:t>
      </w:r>
      <w:proofErr w:type="spellStart"/>
      <w:r w:rsidRPr="00D8436F">
        <w:rPr>
          <w:rFonts w:ascii="Arial" w:hAnsi="Arial" w:cs="Arial"/>
        </w:rPr>
        <w:t>iNaturalist</w:t>
      </w:r>
      <w:proofErr w:type="spellEnd"/>
      <w:r w:rsidRPr="00D8436F">
        <w:rPr>
          <w:rFonts w:ascii="Arial" w:hAnsi="Arial" w:cs="Arial"/>
        </w:rPr>
        <w:t xml:space="preserve"> users, and other sources. While this </w:t>
      </w:r>
      <w:proofErr w:type="gramStart"/>
      <w:r w:rsidRPr="00D8436F">
        <w:rPr>
          <w:rFonts w:ascii="Arial" w:hAnsi="Arial" w:cs="Arial"/>
        </w:rPr>
        <w:t>dataset</w:t>
      </w:r>
      <w:proofErr w:type="gramEnd"/>
      <w:r w:rsidRPr="00D8436F">
        <w:rPr>
          <w:rFonts w:ascii="Arial" w:hAnsi="Arial" w:cs="Arial"/>
        </w:rPr>
        <w:t xml:space="preserve">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3663226"/>
      <w:r w:rsidRPr="00D8436F">
        <w:rPr>
          <w:rFonts w:ascii="Arial" w:hAnsi="Arial" w:cs="Arial"/>
        </w:rPr>
        <w:t>Data Cleaning and Integration</w:t>
      </w:r>
      <w:bookmarkEnd w:id="9"/>
    </w:p>
    <w:p w14:paraId="5AD5825B" w14:textId="449F1A73" w:rsidR="00916631" w:rsidRPr="00D8436F" w:rsidRDefault="00916631" w:rsidP="00916631">
      <w:pPr>
        <w:ind w:firstLine="720"/>
        <w:rPr>
          <w:rFonts w:ascii="Arial" w:hAnsi="Arial" w:cs="Arial"/>
        </w:rPr>
      </w:pPr>
      <w:r w:rsidRPr="00D8436F">
        <w:rPr>
          <w:rFonts w:ascii="Arial" w:hAnsi="Arial" w:cs="Arial"/>
        </w:rPr>
        <w:t xml:space="preserve">There are several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D8436F">
        <w:rPr>
          <w:rFonts w:ascii="Arial" w:hAnsi="Arial" w:cs="Arial"/>
        </w:rPr>
        <w:t>presence</w:t>
      </w:r>
      <w:proofErr w:type="gramEnd"/>
      <w:r w:rsidRPr="00D8436F">
        <w:rPr>
          <w:rFonts w:ascii="Arial" w:hAnsi="Arial" w:cs="Arial"/>
        </w:rPr>
        <w:t xml:space="preserv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lastRenderedPageBreak/>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77777777" w:rsidR="00401DA0" w:rsidRPr="00D8436F" w:rsidRDefault="00401DA0" w:rsidP="00401DA0">
      <w:pPr>
        <w:rPr>
          <w:rFonts w:ascii="Arial" w:hAnsi="Arial" w:cs="Arial"/>
        </w:rPr>
      </w:pPr>
      <w:r w:rsidRPr="00D8436F">
        <w:rPr>
          <w:rFonts w:ascii="Arial" w:hAnsi="Arial" w:cs="Arial"/>
        </w:rPr>
        <w:t>If the ratio is skewed—such as having far more presence points than pseudo-absence points—the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By aiming for a balanced ratio, I ensured the model receives an equal opportunity to learn about both suitable and unsuitable habitats, improving its predictive accuracy and overall performance.</w:t>
      </w:r>
    </w:p>
    <w:p w14:paraId="10AB6B71" w14:textId="3410E387" w:rsidR="004B6542" w:rsidRPr="00D8436F" w:rsidRDefault="004B6542" w:rsidP="006E140A">
      <w:pPr>
        <w:rPr>
          <w:rFonts w:ascii="Arial" w:hAnsi="Arial" w:cs="Arial"/>
        </w:rPr>
      </w:pPr>
      <w:r w:rsidRPr="00D8436F">
        <w:rPr>
          <w:rFonts w:ascii="Arial" w:hAnsi="Arial" w:cs="Arial"/>
        </w:rPr>
        <w:lastRenderedPageBreak/>
        <w:t xml:space="preserve">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W w:w="94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3"/>
        <w:gridCol w:w="2737"/>
        <w:gridCol w:w="3380"/>
        <w:gridCol w:w="2155"/>
      </w:tblGrid>
      <w:tr w:rsidR="006E140A" w:rsidRPr="00D8436F" w14:paraId="1C8FFF68" w14:textId="77777777" w:rsidTr="004B6542">
        <w:trPr>
          <w:trHeight w:val="313"/>
          <w:tblHeader/>
          <w:tblCellSpacing w:w="15" w:type="dxa"/>
        </w:trPr>
        <w:tc>
          <w:tcPr>
            <w:tcW w:w="0" w:type="auto"/>
            <w:vAlign w:val="center"/>
            <w:hideMark/>
          </w:tcPr>
          <w:p w14:paraId="00531474"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Category</w:t>
            </w:r>
          </w:p>
        </w:tc>
        <w:tc>
          <w:tcPr>
            <w:tcW w:w="0" w:type="auto"/>
            <w:vAlign w:val="center"/>
            <w:hideMark/>
          </w:tcPr>
          <w:p w14:paraId="0E44671B"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Variable</w:t>
            </w:r>
          </w:p>
        </w:tc>
        <w:tc>
          <w:tcPr>
            <w:tcW w:w="0" w:type="auto"/>
            <w:vAlign w:val="center"/>
            <w:hideMark/>
          </w:tcPr>
          <w:p w14:paraId="71343CCA"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Description</w:t>
            </w:r>
          </w:p>
        </w:tc>
        <w:tc>
          <w:tcPr>
            <w:tcW w:w="0" w:type="auto"/>
            <w:vAlign w:val="center"/>
            <w:hideMark/>
          </w:tcPr>
          <w:p w14:paraId="7C0D129D" w14:textId="77777777" w:rsidR="006E140A" w:rsidRPr="00D8436F" w:rsidRDefault="006E140A" w:rsidP="00456CF1">
            <w:pPr>
              <w:spacing w:after="0" w:line="240" w:lineRule="auto"/>
              <w:jc w:val="center"/>
              <w:rPr>
                <w:rFonts w:ascii="Arial" w:eastAsia="Times New Roman" w:hAnsi="Arial" w:cs="Arial"/>
                <w:b/>
                <w:bCs/>
                <w:kern w:val="0"/>
                <w14:ligatures w14:val="none"/>
              </w:rPr>
            </w:pPr>
            <w:r w:rsidRPr="00D8436F">
              <w:rPr>
                <w:rFonts w:ascii="Arial" w:eastAsia="Times New Roman" w:hAnsi="Arial" w:cs="Arial"/>
                <w:b/>
                <w:bCs/>
                <w:kern w:val="0"/>
                <w14:ligatures w14:val="none"/>
              </w:rPr>
              <w:t>Source</w:t>
            </w:r>
          </w:p>
        </w:tc>
      </w:tr>
      <w:tr w:rsidR="006E140A" w:rsidRPr="00D8436F" w14:paraId="07695A1E" w14:textId="77777777" w:rsidTr="004B6542">
        <w:trPr>
          <w:trHeight w:val="1214"/>
          <w:tblCellSpacing w:w="15" w:type="dxa"/>
        </w:trPr>
        <w:tc>
          <w:tcPr>
            <w:tcW w:w="0" w:type="auto"/>
            <w:vAlign w:val="center"/>
            <w:hideMark/>
          </w:tcPr>
          <w:p w14:paraId="5B4601A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Land Cover</w:t>
            </w:r>
          </w:p>
        </w:tc>
        <w:tc>
          <w:tcPr>
            <w:tcW w:w="0" w:type="auto"/>
            <w:vAlign w:val="center"/>
            <w:hideMark/>
          </w:tcPr>
          <w:p w14:paraId="27BB8CA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0" w:type="auto"/>
            <w:vAlign w:val="center"/>
            <w:hideMark/>
          </w:tcPr>
          <w:p w14:paraId="6110136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0C602E1"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4B6542">
        <w:trPr>
          <w:trHeight w:val="625"/>
          <w:tblCellSpacing w:w="15" w:type="dxa"/>
        </w:trPr>
        <w:tc>
          <w:tcPr>
            <w:tcW w:w="0" w:type="auto"/>
            <w:vAlign w:val="center"/>
            <w:hideMark/>
          </w:tcPr>
          <w:p w14:paraId="6FB2E558"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D1566D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0" w:type="auto"/>
            <w:vAlign w:val="center"/>
            <w:hideMark/>
          </w:tcPr>
          <w:p w14:paraId="79181CE6"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0" w:type="auto"/>
            <w:vAlign w:val="center"/>
            <w:hideMark/>
          </w:tcPr>
          <w:p w14:paraId="2D19A3F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4B6542">
        <w:trPr>
          <w:trHeight w:val="919"/>
          <w:tblCellSpacing w:w="15" w:type="dxa"/>
        </w:trPr>
        <w:tc>
          <w:tcPr>
            <w:tcW w:w="0" w:type="auto"/>
            <w:vAlign w:val="center"/>
            <w:hideMark/>
          </w:tcPr>
          <w:p w14:paraId="6F73579B"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6F4C2C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0" w:type="auto"/>
            <w:vAlign w:val="center"/>
            <w:hideMark/>
          </w:tcPr>
          <w:p w14:paraId="66E134A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0" w:type="auto"/>
            <w:vAlign w:val="center"/>
            <w:hideMark/>
          </w:tcPr>
          <w:p w14:paraId="68AE5EE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4B6542">
        <w:trPr>
          <w:trHeight w:val="938"/>
          <w:tblCellSpacing w:w="15" w:type="dxa"/>
        </w:trPr>
        <w:tc>
          <w:tcPr>
            <w:tcW w:w="0" w:type="auto"/>
            <w:vAlign w:val="center"/>
            <w:hideMark/>
          </w:tcPr>
          <w:p w14:paraId="4438519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Climate</w:t>
            </w:r>
          </w:p>
        </w:tc>
        <w:tc>
          <w:tcPr>
            <w:tcW w:w="0" w:type="auto"/>
            <w:vAlign w:val="center"/>
            <w:hideMark/>
          </w:tcPr>
          <w:p w14:paraId="3F9F540B"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0" w:type="auto"/>
            <w:vAlign w:val="center"/>
            <w:hideMark/>
          </w:tcPr>
          <w:p w14:paraId="5E67EE54"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0" w:type="auto"/>
            <w:vAlign w:val="center"/>
            <w:hideMark/>
          </w:tcPr>
          <w:p w14:paraId="542EFF8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4B6542">
        <w:trPr>
          <w:trHeight w:val="607"/>
          <w:tblCellSpacing w:w="15" w:type="dxa"/>
        </w:trPr>
        <w:tc>
          <w:tcPr>
            <w:tcW w:w="0" w:type="auto"/>
            <w:vAlign w:val="center"/>
            <w:hideMark/>
          </w:tcPr>
          <w:p w14:paraId="70089495"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14391783"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0" w:type="auto"/>
            <w:vAlign w:val="center"/>
            <w:hideMark/>
          </w:tcPr>
          <w:p w14:paraId="6D47A7F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0" w:type="auto"/>
            <w:vAlign w:val="center"/>
            <w:hideMark/>
          </w:tcPr>
          <w:p w14:paraId="7103DBD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4B6542">
        <w:trPr>
          <w:trHeight w:val="625"/>
          <w:tblCellSpacing w:w="15" w:type="dxa"/>
        </w:trPr>
        <w:tc>
          <w:tcPr>
            <w:tcW w:w="0" w:type="auto"/>
            <w:vAlign w:val="center"/>
            <w:hideMark/>
          </w:tcPr>
          <w:p w14:paraId="7FF7DDD9"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6306BB60"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0" w:type="auto"/>
            <w:vAlign w:val="center"/>
            <w:hideMark/>
          </w:tcPr>
          <w:p w14:paraId="144F414C"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0" w:type="auto"/>
            <w:vAlign w:val="center"/>
            <w:hideMark/>
          </w:tcPr>
          <w:p w14:paraId="3F88B7E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4B6542">
        <w:trPr>
          <w:trHeight w:val="919"/>
          <w:tblCellSpacing w:w="15" w:type="dxa"/>
        </w:trPr>
        <w:tc>
          <w:tcPr>
            <w:tcW w:w="0" w:type="auto"/>
            <w:vAlign w:val="center"/>
            <w:hideMark/>
          </w:tcPr>
          <w:p w14:paraId="678F4892"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7EDFEA5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0" w:type="auto"/>
            <w:vAlign w:val="center"/>
            <w:hideMark/>
          </w:tcPr>
          <w:p w14:paraId="6F2F167A"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Mean maximum and minimum temperatures (°C) in July and January, respectively.</w:t>
            </w:r>
          </w:p>
        </w:tc>
        <w:tc>
          <w:tcPr>
            <w:tcW w:w="0" w:type="auto"/>
            <w:vAlign w:val="center"/>
            <w:hideMark/>
          </w:tcPr>
          <w:p w14:paraId="7C7E29B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8F9AA4D" w14:textId="77777777" w:rsidTr="004B6542">
        <w:trPr>
          <w:trHeight w:val="625"/>
          <w:tblCellSpacing w:w="15" w:type="dxa"/>
        </w:trPr>
        <w:tc>
          <w:tcPr>
            <w:tcW w:w="0" w:type="auto"/>
            <w:vAlign w:val="center"/>
            <w:hideMark/>
          </w:tcPr>
          <w:p w14:paraId="2168E405"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b/>
                <w:bCs/>
                <w:kern w:val="0"/>
                <w14:ligatures w14:val="none"/>
              </w:rPr>
              <w:t>Soil</w:t>
            </w:r>
          </w:p>
        </w:tc>
        <w:tc>
          <w:tcPr>
            <w:tcW w:w="0" w:type="auto"/>
            <w:vAlign w:val="center"/>
            <w:hideMark/>
          </w:tcPr>
          <w:p w14:paraId="5000481E"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0" w:type="auto"/>
            <w:vAlign w:val="center"/>
            <w:hideMark/>
          </w:tcPr>
          <w:p w14:paraId="35DB787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0" w:type="auto"/>
            <w:vAlign w:val="center"/>
            <w:hideMark/>
          </w:tcPr>
          <w:p w14:paraId="3FAA728F"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4B6542">
        <w:trPr>
          <w:trHeight w:val="607"/>
          <w:tblCellSpacing w:w="15" w:type="dxa"/>
        </w:trPr>
        <w:tc>
          <w:tcPr>
            <w:tcW w:w="0" w:type="auto"/>
            <w:vAlign w:val="center"/>
            <w:hideMark/>
          </w:tcPr>
          <w:p w14:paraId="6D06F0FC" w14:textId="77777777" w:rsidR="006E140A" w:rsidRPr="00D8436F" w:rsidRDefault="006E140A" w:rsidP="00456CF1">
            <w:pPr>
              <w:spacing w:after="0" w:line="240" w:lineRule="auto"/>
              <w:rPr>
                <w:rFonts w:ascii="Arial" w:eastAsia="Times New Roman" w:hAnsi="Arial" w:cs="Arial"/>
                <w:kern w:val="0"/>
                <w14:ligatures w14:val="none"/>
              </w:rPr>
            </w:pPr>
          </w:p>
        </w:tc>
        <w:tc>
          <w:tcPr>
            <w:tcW w:w="0" w:type="auto"/>
            <w:vAlign w:val="center"/>
            <w:hideMark/>
          </w:tcPr>
          <w:p w14:paraId="3E57E969"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0" w:type="auto"/>
            <w:vAlign w:val="center"/>
            <w:hideMark/>
          </w:tcPr>
          <w:p w14:paraId="4DA23058" w14:textId="77777777" w:rsidR="006E140A" w:rsidRPr="00D8436F" w:rsidRDefault="006E140A" w:rsidP="00456CF1">
            <w:pPr>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0" w:type="auto"/>
            <w:vAlign w:val="center"/>
            <w:hideMark/>
          </w:tcPr>
          <w:p w14:paraId="62257995" w14:textId="77777777" w:rsidR="006E140A" w:rsidRPr="00D8436F" w:rsidRDefault="006E140A" w:rsidP="006E140A">
            <w:pPr>
              <w:keepNext/>
              <w:spacing w:after="0" w:line="240" w:lineRule="auto"/>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3C5F975A" w:rsidR="006E140A" w:rsidRPr="00D8436F" w:rsidRDefault="006E140A" w:rsidP="006E140A">
      <w:pPr>
        <w:pStyle w:val="Caption"/>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1</w:t>
      </w:r>
      <w:r w:rsidR="009F40E0" w:rsidRPr="00D8436F">
        <w:rPr>
          <w:rFonts w:ascii="Arial" w:hAnsi="Arial" w:cs="Arial"/>
          <w:noProof/>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lastRenderedPageBreak/>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This extraction process was critical because it transformed the environmental data, which was typically stored in separate raster or vector layers, into a structured format that could be easily analyzed. By combining all the relevant data—both spatial and environmental—into one table, I created a comprehensive dataset that was ready for analysis and modeling.</w:t>
      </w:r>
    </w:p>
    <w:p w14:paraId="1A87E9EE" w14:textId="77777777" w:rsidR="006E140A"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p>
    <w:p w14:paraId="0FE9BF8E" w14:textId="6B25FF90" w:rsidR="00CB17DD" w:rsidRPr="00D8436F" w:rsidRDefault="00CB17DD" w:rsidP="006E140A">
      <w:pPr>
        <w:rPr>
          <w:rFonts w:ascii="Arial" w:hAnsi="Arial" w:cs="Arial"/>
        </w:rPr>
      </w:pPr>
    </w:p>
    <w:p w14:paraId="6860CD90" w14:textId="22DE91A3" w:rsidR="00CE7AC1" w:rsidRPr="00D8436F" w:rsidRDefault="0071621D" w:rsidP="00CE7AC1">
      <w:pPr>
        <w:pStyle w:val="Heading2"/>
        <w:numPr>
          <w:ilvl w:val="1"/>
          <w:numId w:val="8"/>
        </w:numPr>
        <w:rPr>
          <w:rFonts w:ascii="Arial" w:hAnsi="Arial" w:cs="Arial"/>
        </w:rPr>
      </w:pPr>
      <w:bookmarkStart w:id="10" w:name="_Toc193663227"/>
      <w:r w:rsidRPr="00D8436F">
        <w:rPr>
          <w:rFonts w:ascii="Arial" w:hAnsi="Arial" w:cs="Arial"/>
        </w:rPr>
        <w:t>Model Preparation</w:t>
      </w:r>
      <w:bookmarkEnd w:id="10"/>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lastRenderedPageBreak/>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Pr="00D8436F" w:rsidRDefault="00CC5D89" w:rsidP="004B6542">
      <w:pPr>
        <w:rPr>
          <w:rFonts w:ascii="Arial" w:hAnsi="Arial" w:cs="Arial"/>
        </w:rPr>
      </w:pPr>
      <w:r w:rsidRPr="00D8436F">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Once the data was cleaned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t xml:space="preserve">To address this issue, I used the </w:t>
      </w:r>
      <w:proofErr w:type="spellStart"/>
      <w:r w:rsidRPr="00D8436F">
        <w:rPr>
          <w:rFonts w:ascii="Arial" w:hAnsi="Arial" w:cs="Arial"/>
          <w:b/>
          <w:bCs/>
        </w:rPr>
        <w:t>blockCV</w:t>
      </w:r>
      <w:proofErr w:type="spellEnd"/>
      <w:r w:rsidRPr="00D8436F">
        <w:rPr>
          <w:rFonts w:ascii="Arial" w:hAnsi="Arial" w:cs="Arial"/>
        </w:rPr>
        <w:t xml:space="preserve"> package in R, which is specifically designed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be thought of as a spatial “chunk” or region of the study area, and each chunk is treated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61312" behindDoc="0" locked="0" layoutInCell="1" allowOverlap="1" wp14:anchorId="46A3A0D4" wp14:editId="398AE25E">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0;margin-top:307.05pt;width:387.3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fldSimple w:instr=" SEQ Figure \* ARABIC ">
                        <w:r w:rsidR="00963F55">
                          <w:rPr>
                            <w:noProof/>
                          </w:rPr>
                          <w:t>2</w:t>
                        </w:r>
                      </w:fldSimple>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9264" behindDoc="0" locked="0" layoutInCell="1" allowOverlap="1" wp14:anchorId="0089A63B" wp14:editId="35AFEFAF">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proofErr w:type="spellStart"/>
      <w:r w:rsidR="00CE7AC1" w:rsidRPr="00D8436F">
        <w:rPr>
          <w:rFonts w:ascii="Arial" w:hAnsi="Arial" w:cs="Arial"/>
          <w:b/>
          <w:bCs/>
        </w:rPr>
        <w:t>blockCV</w:t>
      </w:r>
      <w:proofErr w:type="spellEnd"/>
      <w:r w:rsidR="00CE7AC1" w:rsidRPr="00D8436F">
        <w:rPr>
          <w:rFonts w:ascii="Arial" w:hAnsi="Arial" w:cs="Arial"/>
        </w:rPr>
        <w:t xml:space="preserve"> process contains a subset of the data that is spatially distinct from the others, creating a more realistic scenario for model validation. When the model is trained on </w:t>
      </w:r>
      <w:r w:rsidR="00830BAA" w:rsidRPr="00D8436F">
        <w:rPr>
          <w:rFonts w:ascii="Arial" w:hAnsi="Arial" w:cs="Arial"/>
        </w:rPr>
        <w:t>one-fold</w:t>
      </w:r>
      <w:r w:rsidR="00CE7AC1" w:rsidRPr="00D8436F">
        <w:rPr>
          <w:rFonts w:ascii="Arial" w:hAnsi="Arial" w:cs="Arial"/>
        </w:rPr>
        <w:t xml:space="preserve"> and tested on another, it simulates how the model would perform when applied to new, unseen areas of the landscape. This approach ensures that the model’s performance is robust and more representative of how it will generalize to different locations.</w:t>
      </w:r>
    </w:p>
    <w:p w14:paraId="7DE8BFD7" w14:textId="5560C1D8" w:rsidR="00664ECF" w:rsidRPr="00D8436F" w:rsidRDefault="00664ECF" w:rsidP="00664ECF">
      <w:pPr>
        <w:rPr>
          <w:rFonts w:ascii="Arial" w:hAnsi="Arial" w:cs="Arial"/>
        </w:rPr>
      </w:pPr>
      <w:r w:rsidRPr="00D8436F">
        <w:rPr>
          <w:rFonts w:ascii="Arial" w:hAnsi="Arial" w:cs="Arial"/>
        </w:rPr>
        <w:t xml:space="preserve">To evaluate the performance of the random forest model, I used several standard metrics: </w:t>
      </w:r>
      <w:r w:rsidR="00C33E9E" w:rsidRPr="00D8436F">
        <w:rPr>
          <w:rFonts w:ascii="Arial" w:hAnsi="Arial" w:cs="Arial"/>
        </w:rPr>
        <w:t>OOB Accuracy</w:t>
      </w:r>
      <w:r w:rsidRPr="00D8436F">
        <w:rPr>
          <w:rFonts w:ascii="Arial" w:hAnsi="Arial" w:cs="Arial"/>
        </w:rPr>
        <w:t>, AUC-ROC curve, and a confusion matrix. These metrics provide a comprehensive assessment of the model’s predictive accuracy and reliability.</w:t>
      </w:r>
    </w:p>
    <w:p w14:paraId="6514A13A" w14:textId="32376FAC" w:rsidR="00664ECF" w:rsidRPr="00D8436F" w:rsidRDefault="00C33E9E" w:rsidP="00664ECF">
      <w:pPr>
        <w:numPr>
          <w:ilvl w:val="0"/>
          <w:numId w:val="11"/>
        </w:numPr>
        <w:rPr>
          <w:rFonts w:ascii="Arial" w:hAnsi="Arial" w:cs="Arial"/>
        </w:rPr>
      </w:pPr>
      <w:r w:rsidRPr="00D8436F">
        <w:rPr>
          <w:rFonts w:ascii="Arial" w:hAnsi="Arial" w:cs="Arial"/>
          <w:b/>
          <w:bCs/>
        </w:rPr>
        <w:t xml:space="preserve">OOB Accuracy: </w:t>
      </w:r>
      <w:r w:rsidRPr="00D8436F">
        <w:rPr>
          <w:rFonts w:ascii="Arial" w:hAnsi="Arial" w:cs="Arial"/>
        </w:rPr>
        <w:t xml:space="preserve">Estimate of model’s performance in predicting </w:t>
      </w:r>
      <w:r w:rsidR="00D26C1C" w:rsidRPr="00D8436F">
        <w:rPr>
          <w:rFonts w:ascii="Arial" w:hAnsi="Arial" w:cs="Arial"/>
        </w:rPr>
        <w:t>presence.</w:t>
      </w:r>
    </w:p>
    <w:p w14:paraId="637A0D4D" w14:textId="09DDC3A5" w:rsidR="00664ECF" w:rsidRPr="00D8436F" w:rsidRDefault="00664ECF" w:rsidP="00664ECF">
      <w:pPr>
        <w:numPr>
          <w:ilvl w:val="0"/>
          <w:numId w:val="11"/>
        </w:numPr>
        <w:rPr>
          <w:rFonts w:ascii="Arial" w:hAnsi="Arial" w:cs="Arial"/>
        </w:rPr>
      </w:pPr>
      <w:r w:rsidRPr="00D8436F">
        <w:rPr>
          <w:rFonts w:ascii="Arial" w:hAnsi="Arial" w:cs="Arial"/>
          <w:b/>
          <w:bCs/>
        </w:rPr>
        <w:t>AUC-ROC:</w:t>
      </w:r>
      <w:r w:rsidRPr="00D8436F">
        <w:rPr>
          <w:rFonts w:ascii="Arial" w:hAnsi="Arial" w:cs="Arial"/>
        </w:rPr>
        <w:t xml:space="preserve"> </w:t>
      </w:r>
      <w:r w:rsidR="00CD62B3" w:rsidRPr="00D8436F">
        <w:rPr>
          <w:rFonts w:ascii="Arial" w:hAnsi="Arial" w:cs="Arial"/>
        </w:rPr>
        <w:t>E</w:t>
      </w:r>
      <w:r w:rsidRPr="00D8436F">
        <w:rPr>
          <w:rFonts w:ascii="Arial" w:hAnsi="Arial" w:cs="Arial"/>
        </w:rPr>
        <w:t xml:space="preserve">valuates the model’s ability to distinguish between presence and absence points, with values closer to </w:t>
      </w:r>
      <w:r w:rsidR="00D26C1C" w:rsidRPr="00D8436F">
        <w:rPr>
          <w:rFonts w:ascii="Arial" w:hAnsi="Arial" w:cs="Arial"/>
        </w:rPr>
        <w:t>one</w:t>
      </w:r>
      <w:r w:rsidRPr="00D8436F">
        <w:rPr>
          <w:rFonts w:ascii="Arial" w:hAnsi="Arial" w:cs="Arial"/>
        </w:rPr>
        <w:t xml:space="preserve"> indicating better performance.</w:t>
      </w:r>
    </w:p>
    <w:p w14:paraId="5C5D3E01" w14:textId="42DCB642" w:rsidR="00664ECF" w:rsidRPr="00D8436F" w:rsidRDefault="00664ECF" w:rsidP="00664ECF">
      <w:pPr>
        <w:numPr>
          <w:ilvl w:val="0"/>
          <w:numId w:val="11"/>
        </w:numPr>
        <w:rPr>
          <w:rFonts w:ascii="Arial" w:hAnsi="Arial" w:cs="Arial"/>
        </w:rPr>
      </w:pPr>
      <w:r w:rsidRPr="00D8436F">
        <w:rPr>
          <w:rFonts w:ascii="Arial" w:hAnsi="Arial" w:cs="Arial"/>
          <w:b/>
          <w:bCs/>
        </w:rPr>
        <w:t>Confusion matrix:</w:t>
      </w:r>
      <w:r w:rsidRPr="00D8436F">
        <w:rPr>
          <w:rFonts w:ascii="Arial" w:hAnsi="Arial" w:cs="Arial"/>
        </w:rPr>
        <w:t xml:space="preserve"> </w:t>
      </w:r>
      <w:r w:rsidR="00CD62B3" w:rsidRPr="00D8436F">
        <w:rPr>
          <w:rFonts w:ascii="Arial" w:hAnsi="Arial" w:cs="Arial"/>
        </w:rPr>
        <w:t>P</w:t>
      </w:r>
      <w:r w:rsidRPr="00D8436F">
        <w:rPr>
          <w:rFonts w:ascii="Arial" w:hAnsi="Arial" w:cs="Arial"/>
        </w:rPr>
        <w:t>rovides a detailed breakdown of true positives, true negatives, false positives, and false negatives, allowing for a deeper understanding of the model’s classification performance.</w:t>
      </w:r>
    </w:p>
    <w:p w14:paraId="5ACAE25F" w14:textId="13F21501" w:rsidR="00032308" w:rsidRPr="00D8436F" w:rsidRDefault="00664ECF" w:rsidP="00032308">
      <w:pPr>
        <w:rPr>
          <w:rFonts w:ascii="Arial" w:hAnsi="Arial" w:cs="Arial"/>
        </w:rPr>
      </w:pPr>
      <w:r w:rsidRPr="00D8436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1" w:name="_Toc193663228"/>
      <w:r w:rsidRPr="00D8436F">
        <w:rPr>
          <w:rFonts w:ascii="Arial" w:hAnsi="Arial" w:cs="Arial"/>
        </w:rPr>
        <w:lastRenderedPageBreak/>
        <w:t>Analysis</w:t>
      </w:r>
      <w:bookmarkEnd w:id="11"/>
    </w:p>
    <w:p w14:paraId="17DEB945" w14:textId="4C395929" w:rsidR="00B964AB" w:rsidRPr="00D8436F" w:rsidRDefault="00B964AB" w:rsidP="0071621D">
      <w:pPr>
        <w:pStyle w:val="Heading2"/>
        <w:numPr>
          <w:ilvl w:val="1"/>
          <w:numId w:val="8"/>
        </w:numPr>
        <w:rPr>
          <w:rFonts w:ascii="Arial" w:hAnsi="Arial" w:cs="Arial"/>
        </w:rPr>
      </w:pPr>
      <w:bookmarkStart w:id="12" w:name="_Toc193663229"/>
      <w:r w:rsidRPr="00D8436F">
        <w:rPr>
          <w:rFonts w:ascii="Arial" w:hAnsi="Arial" w:cs="Arial"/>
        </w:rPr>
        <w:t>Initial Analysis</w:t>
      </w:r>
      <w:bookmarkEnd w:id="12"/>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D8436F" w:rsidRDefault="00534FC3" w:rsidP="00CF33AB">
      <w:pPr>
        <w:rPr>
          <w:rFonts w:ascii="Arial" w:hAnsi="Arial" w:cs="Arial"/>
        </w:rPr>
      </w:pPr>
      <w:r w:rsidRPr="00D8436F">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possibly due to human activity or other environmental </w:t>
      </w:r>
      <w:commentRangeStart w:id="13"/>
      <w:r w:rsidRPr="00D8436F">
        <w:rPr>
          <w:rFonts w:ascii="Arial" w:hAnsi="Arial" w:cs="Arial"/>
        </w:rPr>
        <w:t>factors.</w:t>
      </w:r>
      <w:commentRangeEnd w:id="13"/>
      <w:r w:rsidR="00AB5866" w:rsidRPr="00D8436F">
        <w:rPr>
          <w:rStyle w:val="CommentReference"/>
          <w:rFonts w:ascii="Arial" w:hAnsi="Arial" w:cs="Arial"/>
        </w:rPr>
        <w:commentReference w:id="13"/>
      </w:r>
    </w:p>
    <w:p w14:paraId="3AD9170C" w14:textId="60908D14" w:rsidR="000B05FD" w:rsidRPr="00D8436F" w:rsidRDefault="000B05FD" w:rsidP="00534FC3">
      <w:pPr>
        <w:ind w:firstLine="720"/>
        <w:rPr>
          <w:rFonts w:ascii="Arial" w:hAnsi="Arial" w:cs="Arial"/>
          <w:i/>
          <w:iCs/>
        </w:rPr>
      </w:pPr>
      <w:r w:rsidRPr="00D8436F">
        <w:rPr>
          <w:rFonts w:ascii="Arial" w:hAnsi="Arial" w:cs="Arial"/>
          <w:noProof/>
        </w:rPr>
        <mc:AlternateContent>
          <mc:Choice Requires="wps">
            <w:drawing>
              <wp:anchor distT="0" distB="0" distL="114300" distR="114300" simplePos="0" relativeHeight="251664384" behindDoc="0" locked="0" layoutInCell="1" allowOverlap="1" wp14:anchorId="69581AE7" wp14:editId="483B6201">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fldSimple w:instr=" SEQ Figure \* ARABIC ">
                        <w:r w:rsidR="00963F55">
                          <w:rPr>
                            <w:noProof/>
                          </w:rPr>
                          <w:t>3</w:t>
                        </w:r>
                      </w:fldSimple>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2336" behindDoc="0" locked="0" layoutInCell="1" allowOverlap="1" wp14:anchorId="2C072CED" wp14:editId="201B092A">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D8436F" w:rsidRDefault="00534FC3" w:rsidP="00CF33AB">
      <w:pPr>
        <w:rPr>
          <w:rFonts w:ascii="Arial" w:hAnsi="Arial" w:cs="Arial"/>
        </w:rPr>
      </w:pPr>
      <w:r w:rsidRPr="00D8436F">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0025545D" w:rsidRPr="00D8436F">
        <w:rPr>
          <w:rFonts w:ascii="Arial" w:hAnsi="Arial" w:cs="Arial"/>
          <w:b/>
          <w:bCs/>
        </w:rPr>
        <w:t xml:space="preserve"> (Blue)</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70CFF0CB"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25545D" w:rsidRPr="00D8436F">
        <w:rPr>
          <w:rFonts w:ascii="Arial" w:hAnsi="Arial" w:cs="Arial"/>
          <w:b/>
          <w:bCs/>
        </w:rPr>
        <w:t xml:space="preserve"> (Red)</w:t>
      </w:r>
      <w:r w:rsidRPr="00D8436F">
        <w:rPr>
          <w:rFonts w:ascii="Arial" w:hAnsi="Arial" w:cs="Arial"/>
          <w:b/>
          <w:bCs/>
        </w:rPr>
        <w:t xml:space="preserve">: </w:t>
      </w:r>
      <w:r w:rsidR="00534FC3" w:rsidRPr="00D8436F">
        <w:rPr>
          <w:rFonts w:ascii="Arial" w:hAnsi="Arial" w:cs="Arial"/>
        </w:rPr>
        <w:t>Established from seeds dispersed from other plants.</w:t>
      </w:r>
    </w:p>
    <w:p w14:paraId="0CE89C8D" w14:textId="69FC29F7"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25545D" w:rsidRPr="00D8436F">
        <w:rPr>
          <w:rFonts w:ascii="Arial" w:hAnsi="Arial" w:cs="Arial"/>
          <w:b/>
          <w:bCs/>
        </w:rPr>
        <w:t xml:space="preserve"> (Green)</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4811D3BA" w:rsidR="003B68FF" w:rsidRPr="00D8436F" w:rsidRDefault="00800D24" w:rsidP="003B68FF">
      <w:pPr>
        <w:pStyle w:val="ListParagraph"/>
        <w:numPr>
          <w:ilvl w:val="0"/>
          <w:numId w:val="1"/>
        </w:numPr>
        <w:rPr>
          <w:rFonts w:ascii="Arial" w:hAnsi="Arial" w:cs="Arial"/>
          <w:i/>
          <w:iCs/>
        </w:rPr>
      </w:pPr>
      <w:r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7FEA60A1" w:rsidR="0025545D" w:rsidRPr="00D8436F" w:rsidRDefault="0025545D" w:rsidP="00502517">
      <w:pPr>
        <w:ind w:firstLine="720"/>
        <w:rPr>
          <w:rFonts w:ascii="Arial" w:hAnsi="Arial" w:cs="Arial"/>
        </w:rPr>
      </w:pPr>
      <w:r w:rsidRPr="00D8436F">
        <w:rPr>
          <w:rFonts w:ascii="Arial" w:hAnsi="Arial" w:cs="Arial"/>
          <w:noProof/>
        </w:rPr>
        <mc:AlternateContent>
          <mc:Choice Requires="wps">
            <w:drawing>
              <wp:anchor distT="0" distB="0" distL="114300" distR="114300" simplePos="0" relativeHeight="251667456" behindDoc="0" locked="0" layoutInCell="1" allowOverlap="1" wp14:anchorId="2EA90A8A" wp14:editId="685BEBCD">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07A1083E" w:rsidR="0025545D" w:rsidRPr="00FC29FC" w:rsidRDefault="0025545D" w:rsidP="0025545D">
                      <w:pPr>
                        <w:pStyle w:val="Caption"/>
                        <w:rPr>
                          <w:noProof/>
                        </w:rPr>
                      </w:pPr>
                      <w:r>
                        <w:t xml:space="preserve">Figure </w:t>
                      </w:r>
                      <w:fldSimple w:instr=" SEQ Figure \* ARABIC ">
                        <w:r w:rsidR="00963F55">
                          <w:rPr>
                            <w:noProof/>
                          </w:rPr>
                          <w:t>4</w:t>
                        </w:r>
                      </w:fldSimple>
                      <w:r>
                        <w:t>: Setting of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5408" behindDoc="0" locked="0" layoutInCell="1" allowOverlap="1" wp14:anchorId="64E10130" wp14:editId="292BA0B9">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2607E037" w:rsidR="00800D24" w:rsidRPr="00D8436F" w:rsidRDefault="00800D24" w:rsidP="00CF33AB">
      <w:pPr>
        <w:rPr>
          <w:rFonts w:ascii="Arial" w:hAnsi="Arial" w:cs="Arial"/>
        </w:rPr>
      </w:pPr>
      <w:r w:rsidRPr="00D8436F">
        <w:rPr>
          <w:rFonts w:ascii="Arial" w:hAnsi="Arial" w:cs="Arial"/>
        </w:rPr>
        <w:t xml:space="preserve">Last, I want to know what growth stage the observed plant is at. </w:t>
      </w:r>
      <w:r w:rsidR="00AB0C13" w:rsidRPr="00D8436F">
        <w:rPr>
          <w:rFonts w:ascii="Arial" w:hAnsi="Arial" w:cs="Arial"/>
        </w:rPr>
        <w:t>Like</w:t>
      </w:r>
      <w:r w:rsidRPr="00D8436F">
        <w:rPr>
          <w:rFonts w:ascii="Arial" w:hAnsi="Arial" w:cs="Arial"/>
        </w:rPr>
        <w:t xml:space="preserve"> the woody setting</w:t>
      </w:r>
      <w:ins w:id="14" w:author="Andrew Connor" w:date="2025-03-27T11:00:00Z" w16du:dateUtc="2025-03-27T16:00:00Z">
        <w:r w:rsidR="00AB5866" w:rsidRPr="00D8436F">
          <w:rPr>
            <w:rFonts w:ascii="Arial" w:hAnsi="Arial" w:cs="Arial"/>
          </w:rPr>
          <w:t>,</w:t>
        </w:r>
      </w:ins>
      <w:r w:rsidRPr="00D8436F">
        <w:rPr>
          <w:rFonts w:ascii="Arial" w:hAnsi="Arial" w:cs="Arial"/>
        </w:rPr>
        <w:t xml:space="preserve"> there are several </w:t>
      </w:r>
      <w:r w:rsidR="00275899" w:rsidRPr="00D8436F">
        <w:rPr>
          <w:rFonts w:ascii="Arial" w:hAnsi="Arial" w:cs="Arial"/>
        </w:rPr>
        <w:t>distinct stages</w:t>
      </w:r>
      <w:r w:rsidRPr="00D8436F">
        <w:rPr>
          <w:rFonts w:ascii="Arial" w:hAnsi="Arial" w:cs="Arial"/>
        </w:rPr>
        <w:t xml:space="preserve"> that are observed, including:</w:t>
      </w:r>
    </w:p>
    <w:p w14:paraId="607144D2" w14:textId="6C12F68B"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245DA8" w:rsidRPr="00D8436F">
        <w:rPr>
          <w:rFonts w:ascii="Arial" w:hAnsi="Arial" w:cs="Arial"/>
          <w:b/>
          <w:bCs/>
        </w:rPr>
        <w:t xml:space="preserve"> (</w:t>
      </w:r>
      <w:r w:rsidR="00AB0C13" w:rsidRPr="00D8436F">
        <w:rPr>
          <w:rFonts w:ascii="Arial" w:hAnsi="Arial" w:cs="Arial"/>
          <w:b/>
          <w:bCs/>
        </w:rPr>
        <w:t>Red</w:t>
      </w:r>
      <w:r w:rsidR="00245DA8" w:rsidRPr="00D8436F">
        <w:rPr>
          <w:rFonts w:ascii="Arial" w:hAnsi="Arial" w:cs="Arial"/>
          <w:b/>
          <w:bCs/>
        </w:rPr>
        <w:t>)</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11482A56" w:rsidR="00800D24" w:rsidRPr="00D8436F" w:rsidRDefault="00800D24" w:rsidP="00CA4EF3">
      <w:pPr>
        <w:pStyle w:val="ListParagraph"/>
        <w:numPr>
          <w:ilvl w:val="0"/>
          <w:numId w:val="1"/>
        </w:numPr>
        <w:rPr>
          <w:rFonts w:ascii="Arial" w:hAnsi="Arial" w:cs="Arial"/>
        </w:rPr>
      </w:pPr>
      <w:r w:rsidRPr="00D8436F">
        <w:rPr>
          <w:rFonts w:ascii="Arial" w:hAnsi="Arial" w:cs="Arial"/>
          <w:b/>
          <w:bCs/>
        </w:rPr>
        <w:t>Mature</w:t>
      </w:r>
      <w:r w:rsidR="00245DA8" w:rsidRPr="00D8436F">
        <w:rPr>
          <w:rFonts w:ascii="Arial" w:hAnsi="Arial" w:cs="Arial"/>
          <w:b/>
          <w:bCs/>
        </w:rPr>
        <w:t xml:space="preserve"> (</w:t>
      </w:r>
      <w:r w:rsidR="00AB0C13" w:rsidRPr="00D8436F">
        <w:rPr>
          <w:rFonts w:ascii="Arial" w:hAnsi="Arial" w:cs="Arial"/>
          <w:b/>
          <w:bCs/>
        </w:rPr>
        <w:t>Blue</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4A73D19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245DA8" w:rsidRPr="00D8436F">
        <w:rPr>
          <w:rFonts w:ascii="Arial" w:hAnsi="Arial" w:cs="Arial"/>
          <w:b/>
          <w:bCs/>
        </w:rPr>
        <w:t xml:space="preserve"> (</w:t>
      </w:r>
      <w:r w:rsidR="00AB0C13" w:rsidRPr="00D8436F">
        <w:rPr>
          <w:rFonts w:ascii="Arial" w:hAnsi="Arial" w:cs="Arial"/>
          <w:b/>
          <w:bCs/>
        </w:rPr>
        <w:t>Green</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Recently sprouted.</w:t>
      </w:r>
    </w:p>
    <w:p w14:paraId="50658CDF" w14:textId="51EEDCF6" w:rsidR="00800D24" w:rsidRPr="00D8436F" w:rsidRDefault="00800D24" w:rsidP="00800D24">
      <w:pPr>
        <w:pStyle w:val="ListParagraph"/>
        <w:numPr>
          <w:ilvl w:val="0"/>
          <w:numId w:val="1"/>
        </w:numPr>
        <w:rPr>
          <w:rFonts w:ascii="Arial" w:hAnsi="Arial" w:cs="Arial"/>
        </w:rPr>
      </w:pPr>
      <w:r w:rsidRPr="00D8436F">
        <w:rPr>
          <w:rFonts w:ascii="Arial" w:hAnsi="Arial" w:cs="Arial"/>
          <w:b/>
          <w:bCs/>
        </w:rPr>
        <w:lastRenderedPageBreak/>
        <w:t>Senescent</w:t>
      </w:r>
      <w:r w:rsidR="00245DA8" w:rsidRPr="00D8436F">
        <w:rPr>
          <w:rFonts w:ascii="Arial" w:hAnsi="Arial" w:cs="Arial"/>
          <w:b/>
          <w:bCs/>
        </w:rPr>
        <w:t xml:space="preserve"> (</w:t>
      </w:r>
      <w:r w:rsidR="00AB0C13" w:rsidRPr="00D8436F">
        <w:rPr>
          <w:rFonts w:ascii="Arial" w:hAnsi="Arial" w:cs="Arial"/>
          <w:b/>
          <w:bCs/>
        </w:rPr>
        <w:t>Yellow</w:t>
      </w:r>
      <w:r w:rsidR="00245DA8" w:rsidRPr="00D8436F">
        <w:rPr>
          <w:rFonts w:ascii="Arial" w:hAnsi="Arial" w:cs="Arial"/>
          <w:b/>
          <w:bCs/>
        </w:rPr>
        <w: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6E0E857F"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1C4EF74F" w:rsidR="00245DA8" w:rsidRPr="00D8436F" w:rsidRDefault="00AB0C13" w:rsidP="00245DA8">
      <w:pPr>
        <w:rPr>
          <w:rFonts w:ascii="Arial" w:hAnsi="Arial" w:cs="Arial"/>
        </w:rPr>
      </w:pPr>
      <w:r w:rsidRPr="00D8436F">
        <w:rPr>
          <w:rFonts w:ascii="Arial" w:hAnsi="Arial" w:cs="Arial"/>
          <w:noProof/>
        </w:rPr>
        <w:t xml:space="preserve"> </w:t>
      </w:r>
    </w:p>
    <w:p w14:paraId="342FC128" w14:textId="4C5DA60D" w:rsidR="00DD7975" w:rsidRPr="00D8436F" w:rsidRDefault="00534FC3" w:rsidP="00534FC3">
      <w:pPr>
        <w:rPr>
          <w:rFonts w:ascii="Arial" w:hAnsi="Arial" w:cs="Arial"/>
        </w:rPr>
      </w:pPr>
      <w:r w:rsidRPr="00D8436F">
        <w:rPr>
          <w:rFonts w:ascii="Arial" w:hAnsi="Arial" w:cs="Arial"/>
        </w:rPr>
        <w:t>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bookmarkStart w:id="15" w:name="_Toc193663230"/>
    <w:p w14:paraId="232F1507" w14:textId="5D8A0B2E" w:rsidR="00B964AB" w:rsidRPr="00D8436F" w:rsidRDefault="00A75C18" w:rsidP="0071621D">
      <w:pPr>
        <w:pStyle w:val="Heading2"/>
        <w:numPr>
          <w:ilvl w:val="1"/>
          <w:numId w:val="8"/>
        </w:numPr>
        <w:rPr>
          <w:rFonts w:ascii="Arial" w:hAnsi="Arial" w:cs="Arial"/>
        </w:rPr>
      </w:pPr>
      <w:r>
        <w:rPr>
          <w:rFonts w:ascii="Arial" w:hAnsi="Arial" w:cs="Arial"/>
          <w:b/>
          <w:bCs/>
          <w:noProof/>
        </w:rPr>
        <mc:AlternateContent>
          <mc:Choice Requires="wpg">
            <w:drawing>
              <wp:anchor distT="0" distB="0" distL="114300" distR="114300" simplePos="0" relativeHeight="251687936" behindDoc="0" locked="0" layoutInCell="1" allowOverlap="1" wp14:anchorId="090C61E1" wp14:editId="13DBC5F2">
                <wp:simplePos x="0" y="0"/>
                <wp:positionH relativeFrom="margin">
                  <wp:align>right</wp:align>
                </wp:positionH>
                <wp:positionV relativeFrom="paragraph">
                  <wp:posOffset>0</wp:posOffset>
                </wp:positionV>
                <wp:extent cx="5943600" cy="4953000"/>
                <wp:effectExtent l="0" t="0" r="0" b="0"/>
                <wp:wrapTopAndBottom/>
                <wp:docPr id="1304190848" name="Group 13"/>
                <wp:cNvGraphicFramePr/>
                <a:graphic xmlns:a="http://schemas.openxmlformats.org/drawingml/2006/main">
                  <a:graphicData uri="http://schemas.microsoft.com/office/word/2010/wordprocessingGroup">
                    <wpg:wgp>
                      <wpg:cNvGrpSpPr/>
                      <wpg:grpSpPr>
                        <a:xfrm>
                          <a:off x="0" y="0"/>
                          <a:ext cx="5943600" cy="4953000"/>
                          <a:chOff x="0" y="0"/>
                          <a:chExt cx="5943600" cy="4953000"/>
                        </a:xfrm>
                      </wpg:grpSpPr>
                      <wps:wsp>
                        <wps:cNvPr id="520082578" name="Text Box 1"/>
                        <wps:cNvSpPr txBox="1"/>
                        <wps:spPr>
                          <a:xfrm>
                            <a:off x="0" y="4686300"/>
                            <a:ext cx="5943600" cy="266700"/>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95640985" name="Picture 1" descr="A satellite view of a mountain 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wpg:wgp>
                  </a:graphicData>
                </a:graphic>
              </wp:anchor>
            </w:drawing>
          </mc:Choice>
          <mc:Fallback>
            <w:pict>
              <v:group w14:anchorId="090C61E1" id="Group 13" o:spid="_x0000_s1034" style="position:absolute;left:0;text-align:left;margin-left:416.8pt;margin-top:0;width:468pt;height:390pt;z-index:251687936;mso-position-horizontal:right;mso-position-horizontal-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">
                <v:shape id="_x0000_s1035"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" stroked="f">
                  <v:textbox style="mso-fit-shape-to-text:t" inset="0,0,0,0">
                    <w:txbxContent>
                      <w:p w14:paraId="677EE062" w14:textId="39B705CE" w:rsidR="00245DA8" w:rsidRPr="00561541" w:rsidRDefault="00245DA8" w:rsidP="00245DA8">
                        <w:pPr>
                          <w:pStyle w:val="Caption"/>
                          <w:rPr>
                            <w:noProof/>
                          </w:rPr>
                        </w:pPr>
                        <w:r>
                          <w:t xml:space="preserve">Figure </w:t>
                        </w:r>
                        <w:fldSimple w:instr=" SEQ Figure \* ARABIC ">
                          <w:r w:rsidR="00963F55">
                            <w:rPr>
                              <w:noProof/>
                            </w:rPr>
                            <w:t>5</w:t>
                          </w:r>
                        </w:fldSimple>
                        <w:r>
                          <w:t>: Growth Stage of Russian Olive in Missoula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satellite view of a mountain range&#10;&#10;AI-generated content may be incorrect." style="position:absolute;width:59436;height:4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">
                  <v:imagedata r:id="rId17" o:title="A satellite view of a mountain range&#10;&#10;AI-generated content may be incorrect"/>
                </v:shape>
                <w10:wrap type="topAndBottom" anchorx="margin"/>
              </v:group>
            </w:pict>
          </mc:Fallback>
        </mc:AlternateContent>
      </w:r>
      <w:r w:rsidR="00032308" w:rsidRPr="00D8436F">
        <w:rPr>
          <w:rFonts w:ascii="Arial" w:hAnsi="Arial" w:cs="Arial"/>
        </w:rPr>
        <w:t>Interpreting Model</w:t>
      </w:r>
      <w:r w:rsidR="00B964AB" w:rsidRPr="00D8436F">
        <w:rPr>
          <w:rFonts w:ascii="Arial" w:hAnsi="Arial" w:cs="Arial"/>
        </w:rPr>
        <w:t xml:space="preserve"> Results</w:t>
      </w:r>
      <w:bookmarkEnd w:id="15"/>
    </w:p>
    <w:p w14:paraId="31041541" w14:textId="4A5546BC" w:rsidR="00830BAA" w:rsidRPr="00D8436F" w:rsidRDefault="00A41921" w:rsidP="00830BAA">
      <w:pPr>
        <w:ind w:firstLine="360"/>
        <w:rPr>
          <w:rFonts w:ascii="Arial" w:hAnsi="Arial" w:cs="Arial"/>
        </w:rPr>
      </w:pPr>
      <w:r w:rsidRPr="00D8436F">
        <w:rPr>
          <w:rFonts w:ascii="Arial" w:hAnsi="Arial" w:cs="Arial"/>
        </w:rPr>
        <w:t xml:space="preserve">The Random Forest model identified several environmental variables as having the most significant impact on the likelihood of Russian Olive presence in each location. </w:t>
      </w:r>
      <w:proofErr w:type="gramStart"/>
      <w:r w:rsidR="00275899" w:rsidRPr="00D8436F">
        <w:rPr>
          <w:rFonts w:ascii="Arial" w:hAnsi="Arial" w:cs="Arial"/>
        </w:rPr>
        <w:t>All of</w:t>
      </w:r>
      <w:proofErr w:type="gramEnd"/>
      <w:r w:rsidR="00275899" w:rsidRPr="00D8436F">
        <w:rPr>
          <w:rFonts w:ascii="Arial" w:hAnsi="Arial" w:cs="Arial"/>
        </w:rPr>
        <w:t xml:space="preserve"> the</w:t>
      </w:r>
      <w:r w:rsidRPr="00D8436F">
        <w:rPr>
          <w:rFonts w:ascii="Arial" w:hAnsi="Arial" w:cs="Arial"/>
        </w:rPr>
        <w:t xml:space="preserve"> variables</w:t>
      </w:r>
      <w:r w:rsidR="00275899" w:rsidRPr="00D8436F">
        <w:rPr>
          <w:rFonts w:ascii="Arial" w:hAnsi="Arial" w:cs="Arial"/>
        </w:rPr>
        <w:t xml:space="preserve"> </w:t>
      </w:r>
      <w:r w:rsidRPr="00D8436F">
        <w:rPr>
          <w:rFonts w:ascii="Arial" w:hAnsi="Arial" w:cs="Arial"/>
        </w:rPr>
        <w:t xml:space="preserve">are listed in </w:t>
      </w:r>
      <w:r w:rsidR="00245DA8" w:rsidRPr="00D8436F">
        <w:rPr>
          <w:rFonts w:ascii="Arial" w:hAnsi="Arial" w:cs="Arial"/>
        </w:rPr>
        <w:t xml:space="preserve">Table </w:t>
      </w:r>
      <w:r w:rsidR="00830BAA" w:rsidRPr="00D8436F">
        <w:rPr>
          <w:rFonts w:ascii="Arial" w:hAnsi="Arial" w:cs="Arial"/>
        </w:rPr>
        <w:t>2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LEVEL2 land cover,</w:t>
      </w:r>
      <w:r w:rsidR="00245DA8" w:rsidRPr="00D8436F">
        <w:rPr>
          <w:rFonts w:ascii="Arial" w:hAnsi="Arial" w:cs="Arial"/>
        </w:rPr>
        <w:t xml:space="preserve"> and </w:t>
      </w:r>
      <w:proofErr w:type="spellStart"/>
      <w:r w:rsidR="00957A4C" w:rsidRPr="00D8436F">
        <w:rPr>
          <w:rFonts w:ascii="Arial" w:hAnsi="Arial" w:cs="Arial"/>
        </w:rPr>
        <w:t>soil_pH</w:t>
      </w:r>
      <w:proofErr w:type="spellEnd"/>
      <w:r w:rsidR="00957A4C" w:rsidRPr="00D8436F">
        <w:rPr>
          <w:rFonts w:ascii="Arial" w:hAnsi="Arial" w:cs="Arial"/>
        </w:rPr>
        <w:t xml:space="preserve"> </w:t>
      </w:r>
      <w:r w:rsidRPr="00D8436F">
        <w:rPr>
          <w:rFonts w:ascii="Arial" w:hAnsi="Arial" w:cs="Arial"/>
        </w:rPr>
        <w:t>which align with known ecological preferences of Russian Olive.</w:t>
      </w:r>
    </w:p>
    <w:p w14:paraId="074117F9" w14:textId="77777777" w:rsidR="00275899" w:rsidRPr="00D8436F" w:rsidRDefault="00275899" w:rsidP="00275899">
      <w:pPr>
        <w:rPr>
          <w:rFonts w:ascii="Arial" w:hAnsi="Arial" w:cs="Arial"/>
        </w:rPr>
      </w:pPr>
      <w:r w:rsidRPr="00D8436F">
        <w:rPr>
          <w:rFonts w:ascii="Arial" w:hAnsi="Arial" w:cs="Arial"/>
        </w:rPr>
        <w:lastRenderedPageBreak/>
        <w:t>Each column in Table 2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r w:rsidR="00D26C1C" w:rsidRPr="00D8436F">
        <w:rPr>
          <w:rFonts w:ascii="Arial" w:hAnsi="Arial" w:cs="Arial"/>
        </w:rPr>
        <w:t>is not</w:t>
      </w:r>
      <w:r w:rsidRPr="00D8436F">
        <w:rPr>
          <w:rFonts w:ascii="Arial" w:hAnsi="Arial" w:cs="Arial"/>
        </w:rPr>
        <w:t xml:space="preserve"> found.</w:t>
      </w:r>
    </w:p>
    <w:p w14:paraId="4F9C42C0" w14:textId="7777777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MeanDecreaseAccuracy</w:t>
      </w:r>
      <w:proofErr w:type="spellEnd"/>
      <w:r w:rsidRPr="00D8436F">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pPr w:leftFromText="180" w:rightFromText="180" w:vertAnchor="text" w:horzAnchor="margin" w:tblpXSpec="center" w:tblpY="1301"/>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1"/>
        <w:gridCol w:w="871"/>
        <w:gridCol w:w="871"/>
        <w:gridCol w:w="2942"/>
        <w:gridCol w:w="2361"/>
      </w:tblGrid>
      <w:tr w:rsidR="00275899" w:rsidRPr="00D8436F" w14:paraId="31D12E92" w14:textId="77777777" w:rsidTr="00275899">
        <w:trPr>
          <w:trHeight w:val="1209"/>
        </w:trPr>
        <w:tc>
          <w:tcPr>
            <w:tcW w:w="2974" w:type="dxa"/>
            <w:shd w:val="clear" w:color="156082" w:fill="156082"/>
            <w:vAlign w:val="center"/>
            <w:hideMark/>
          </w:tcPr>
          <w:p w14:paraId="0C371DED"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Variable</w:t>
            </w:r>
          </w:p>
        </w:tc>
        <w:tc>
          <w:tcPr>
            <w:tcW w:w="874" w:type="dxa"/>
            <w:shd w:val="clear" w:color="156082" w:fill="156082"/>
            <w:vAlign w:val="center"/>
            <w:hideMark/>
          </w:tcPr>
          <w:p w14:paraId="3983D062"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0</w:t>
            </w:r>
          </w:p>
        </w:tc>
        <w:tc>
          <w:tcPr>
            <w:tcW w:w="874" w:type="dxa"/>
            <w:shd w:val="clear" w:color="156082" w:fill="156082"/>
            <w:vAlign w:val="center"/>
            <w:hideMark/>
          </w:tcPr>
          <w:p w14:paraId="10DE1DCA"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1</w:t>
            </w:r>
          </w:p>
        </w:tc>
        <w:tc>
          <w:tcPr>
            <w:tcW w:w="2948" w:type="dxa"/>
            <w:shd w:val="clear" w:color="156082" w:fill="156082"/>
            <w:vAlign w:val="center"/>
            <w:hideMark/>
          </w:tcPr>
          <w:p w14:paraId="34298E39"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MeanDecreaseAccuracy</w:t>
            </w:r>
            <w:proofErr w:type="spellEnd"/>
          </w:p>
        </w:tc>
        <w:tc>
          <w:tcPr>
            <w:tcW w:w="2366" w:type="dxa"/>
            <w:shd w:val="clear" w:color="156082" w:fill="156082"/>
            <w:vAlign w:val="center"/>
            <w:hideMark/>
          </w:tcPr>
          <w:p w14:paraId="3941F141" w14:textId="77777777" w:rsidR="00275899" w:rsidRPr="00D8436F" w:rsidRDefault="00275899" w:rsidP="00275899">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MeanDecreaseGini</w:t>
            </w:r>
            <w:proofErr w:type="spellEnd"/>
          </w:p>
        </w:tc>
      </w:tr>
      <w:tr w:rsidR="00275899" w:rsidRPr="00D8436F" w14:paraId="2D5C7630" w14:textId="77777777" w:rsidTr="00275899">
        <w:trPr>
          <w:trHeight w:val="402"/>
        </w:trPr>
        <w:tc>
          <w:tcPr>
            <w:tcW w:w="2974" w:type="dxa"/>
            <w:shd w:val="clear" w:color="C0E6F5" w:fill="C0E6F5"/>
            <w:vAlign w:val="center"/>
            <w:hideMark/>
          </w:tcPr>
          <w:p w14:paraId="40F4565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REAP</w:t>
            </w:r>
          </w:p>
        </w:tc>
        <w:tc>
          <w:tcPr>
            <w:tcW w:w="874" w:type="dxa"/>
            <w:shd w:val="clear" w:color="C0E6F5" w:fill="C0E6F5"/>
            <w:vAlign w:val="center"/>
            <w:hideMark/>
          </w:tcPr>
          <w:p w14:paraId="78A1A73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9.03</w:t>
            </w:r>
          </w:p>
        </w:tc>
        <w:tc>
          <w:tcPr>
            <w:tcW w:w="874" w:type="dxa"/>
            <w:shd w:val="clear" w:color="C0E6F5" w:fill="C0E6F5"/>
            <w:vAlign w:val="center"/>
            <w:hideMark/>
          </w:tcPr>
          <w:p w14:paraId="6C97DD3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26.94</w:t>
            </w:r>
          </w:p>
        </w:tc>
        <w:tc>
          <w:tcPr>
            <w:tcW w:w="2948" w:type="dxa"/>
            <w:shd w:val="clear" w:color="C0E6F5" w:fill="C0E6F5"/>
            <w:vAlign w:val="center"/>
            <w:hideMark/>
          </w:tcPr>
          <w:p w14:paraId="190F504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29.12</w:t>
            </w:r>
          </w:p>
        </w:tc>
        <w:tc>
          <w:tcPr>
            <w:tcW w:w="2366" w:type="dxa"/>
            <w:shd w:val="clear" w:color="C0E6F5" w:fill="C0E6F5"/>
            <w:vAlign w:val="center"/>
            <w:hideMark/>
          </w:tcPr>
          <w:p w14:paraId="7B880CB5"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91.12</w:t>
            </w:r>
          </w:p>
        </w:tc>
      </w:tr>
      <w:tr w:rsidR="00275899" w:rsidRPr="00D8436F" w14:paraId="6C69ED17" w14:textId="77777777" w:rsidTr="00275899">
        <w:trPr>
          <w:trHeight w:val="807"/>
        </w:trPr>
        <w:tc>
          <w:tcPr>
            <w:tcW w:w="2974" w:type="dxa"/>
            <w:shd w:val="clear" w:color="auto" w:fill="auto"/>
            <w:vAlign w:val="center"/>
            <w:hideMark/>
          </w:tcPr>
          <w:p w14:paraId="4F2EE1C8"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FROST_FREE_DAYS</w:t>
            </w:r>
          </w:p>
        </w:tc>
        <w:tc>
          <w:tcPr>
            <w:tcW w:w="874" w:type="dxa"/>
            <w:shd w:val="clear" w:color="auto" w:fill="auto"/>
            <w:vAlign w:val="center"/>
            <w:hideMark/>
          </w:tcPr>
          <w:p w14:paraId="5498A765"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1.39</w:t>
            </w:r>
          </w:p>
        </w:tc>
        <w:tc>
          <w:tcPr>
            <w:tcW w:w="874" w:type="dxa"/>
            <w:shd w:val="clear" w:color="auto" w:fill="auto"/>
            <w:vAlign w:val="center"/>
            <w:hideMark/>
          </w:tcPr>
          <w:p w14:paraId="7F5AC38D"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20.11</w:t>
            </w:r>
          </w:p>
        </w:tc>
        <w:tc>
          <w:tcPr>
            <w:tcW w:w="2948" w:type="dxa"/>
            <w:shd w:val="clear" w:color="auto" w:fill="auto"/>
            <w:vAlign w:val="center"/>
            <w:hideMark/>
          </w:tcPr>
          <w:p w14:paraId="580CEDB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21.02</w:t>
            </w:r>
          </w:p>
        </w:tc>
        <w:tc>
          <w:tcPr>
            <w:tcW w:w="2366" w:type="dxa"/>
            <w:shd w:val="clear" w:color="auto" w:fill="auto"/>
            <w:vAlign w:val="center"/>
            <w:hideMark/>
          </w:tcPr>
          <w:p w14:paraId="030831C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45.87</w:t>
            </w:r>
          </w:p>
        </w:tc>
      </w:tr>
      <w:tr w:rsidR="00275899" w:rsidRPr="00D8436F" w14:paraId="2B2420FF" w14:textId="77777777" w:rsidTr="00275899">
        <w:trPr>
          <w:trHeight w:val="807"/>
        </w:trPr>
        <w:tc>
          <w:tcPr>
            <w:tcW w:w="2974" w:type="dxa"/>
            <w:shd w:val="clear" w:color="C0E6F5" w:fill="C0E6F5"/>
            <w:vAlign w:val="center"/>
            <w:hideMark/>
          </w:tcPr>
          <w:p w14:paraId="36B970BD"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ANNUAL_PRECIP</w:t>
            </w:r>
          </w:p>
        </w:tc>
        <w:tc>
          <w:tcPr>
            <w:tcW w:w="874" w:type="dxa"/>
            <w:shd w:val="clear" w:color="C0E6F5" w:fill="C0E6F5"/>
            <w:vAlign w:val="center"/>
            <w:hideMark/>
          </w:tcPr>
          <w:p w14:paraId="0326C3E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7.64</w:t>
            </w:r>
          </w:p>
        </w:tc>
        <w:tc>
          <w:tcPr>
            <w:tcW w:w="874" w:type="dxa"/>
            <w:shd w:val="clear" w:color="C0E6F5" w:fill="C0E6F5"/>
            <w:vAlign w:val="center"/>
            <w:hideMark/>
          </w:tcPr>
          <w:p w14:paraId="01371698"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11.85</w:t>
            </w:r>
          </w:p>
        </w:tc>
        <w:tc>
          <w:tcPr>
            <w:tcW w:w="2948" w:type="dxa"/>
            <w:shd w:val="clear" w:color="C0E6F5" w:fill="C0E6F5"/>
            <w:vAlign w:val="center"/>
            <w:hideMark/>
          </w:tcPr>
          <w:p w14:paraId="396A813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13.36</w:t>
            </w:r>
          </w:p>
        </w:tc>
        <w:tc>
          <w:tcPr>
            <w:tcW w:w="2366" w:type="dxa"/>
            <w:shd w:val="clear" w:color="C0E6F5" w:fill="C0E6F5"/>
            <w:vAlign w:val="center"/>
            <w:hideMark/>
          </w:tcPr>
          <w:p w14:paraId="45ECDE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15.06</w:t>
            </w:r>
          </w:p>
        </w:tc>
      </w:tr>
      <w:tr w:rsidR="00275899" w:rsidRPr="00D8436F" w14:paraId="7DB7DA3E" w14:textId="77777777" w:rsidTr="00275899">
        <w:trPr>
          <w:trHeight w:val="1209"/>
        </w:trPr>
        <w:tc>
          <w:tcPr>
            <w:tcW w:w="2974" w:type="dxa"/>
            <w:shd w:val="clear" w:color="auto" w:fill="auto"/>
            <w:vAlign w:val="center"/>
            <w:hideMark/>
          </w:tcPr>
          <w:p w14:paraId="24129DD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SUMMER_AVG_MAXTEMP</w:t>
            </w:r>
          </w:p>
        </w:tc>
        <w:tc>
          <w:tcPr>
            <w:tcW w:w="874" w:type="dxa"/>
            <w:shd w:val="clear" w:color="auto" w:fill="auto"/>
            <w:vAlign w:val="center"/>
            <w:hideMark/>
          </w:tcPr>
          <w:p w14:paraId="793D4A3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7.98</w:t>
            </w:r>
          </w:p>
        </w:tc>
        <w:tc>
          <w:tcPr>
            <w:tcW w:w="874" w:type="dxa"/>
            <w:shd w:val="clear" w:color="auto" w:fill="auto"/>
            <w:vAlign w:val="center"/>
            <w:hideMark/>
          </w:tcPr>
          <w:p w14:paraId="3F542FE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12.03</w:t>
            </w:r>
          </w:p>
        </w:tc>
        <w:tc>
          <w:tcPr>
            <w:tcW w:w="2948" w:type="dxa"/>
            <w:shd w:val="clear" w:color="auto" w:fill="auto"/>
            <w:vAlign w:val="center"/>
            <w:hideMark/>
          </w:tcPr>
          <w:p w14:paraId="1BBDFB7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14.89</w:t>
            </w:r>
          </w:p>
        </w:tc>
        <w:tc>
          <w:tcPr>
            <w:tcW w:w="2366" w:type="dxa"/>
            <w:shd w:val="clear" w:color="auto" w:fill="auto"/>
            <w:vAlign w:val="center"/>
            <w:hideMark/>
          </w:tcPr>
          <w:p w14:paraId="6265FD6B"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27.60</w:t>
            </w:r>
          </w:p>
        </w:tc>
      </w:tr>
      <w:tr w:rsidR="00275899" w:rsidRPr="00D8436F" w14:paraId="6B916AFB" w14:textId="77777777" w:rsidTr="00275899">
        <w:trPr>
          <w:trHeight w:val="1209"/>
        </w:trPr>
        <w:tc>
          <w:tcPr>
            <w:tcW w:w="2974" w:type="dxa"/>
            <w:shd w:val="clear" w:color="C0E6F5" w:fill="C0E6F5"/>
            <w:vAlign w:val="center"/>
            <w:hideMark/>
          </w:tcPr>
          <w:p w14:paraId="113C7DB4"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WINTER_AVG_MINTEMP</w:t>
            </w:r>
          </w:p>
        </w:tc>
        <w:tc>
          <w:tcPr>
            <w:tcW w:w="874" w:type="dxa"/>
            <w:shd w:val="clear" w:color="C0E6F5" w:fill="C0E6F5"/>
            <w:vAlign w:val="center"/>
            <w:hideMark/>
          </w:tcPr>
          <w:p w14:paraId="58AF1B8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3.67</w:t>
            </w:r>
          </w:p>
        </w:tc>
        <w:tc>
          <w:tcPr>
            <w:tcW w:w="874" w:type="dxa"/>
            <w:shd w:val="clear" w:color="C0E6F5" w:fill="C0E6F5"/>
            <w:vAlign w:val="center"/>
            <w:hideMark/>
          </w:tcPr>
          <w:p w14:paraId="50C12D7E"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21.10</w:t>
            </w:r>
          </w:p>
        </w:tc>
        <w:tc>
          <w:tcPr>
            <w:tcW w:w="2948" w:type="dxa"/>
            <w:shd w:val="clear" w:color="C0E6F5" w:fill="C0E6F5"/>
            <w:vAlign w:val="center"/>
            <w:hideMark/>
          </w:tcPr>
          <w:p w14:paraId="1DFB0DD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22.03</w:t>
            </w:r>
          </w:p>
        </w:tc>
        <w:tc>
          <w:tcPr>
            <w:tcW w:w="2366" w:type="dxa"/>
            <w:shd w:val="clear" w:color="C0E6F5" w:fill="C0E6F5"/>
            <w:vAlign w:val="center"/>
            <w:hideMark/>
          </w:tcPr>
          <w:p w14:paraId="434FE859"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16.61</w:t>
            </w:r>
          </w:p>
        </w:tc>
      </w:tr>
      <w:tr w:rsidR="00275899" w:rsidRPr="00D8436F" w14:paraId="4C87F7F8" w14:textId="77777777" w:rsidTr="00275899">
        <w:trPr>
          <w:trHeight w:val="402"/>
        </w:trPr>
        <w:tc>
          <w:tcPr>
            <w:tcW w:w="2974" w:type="dxa"/>
            <w:shd w:val="clear" w:color="auto" w:fill="auto"/>
            <w:vAlign w:val="center"/>
            <w:hideMark/>
          </w:tcPr>
          <w:p w14:paraId="44C2186B"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SOIL_PH</w:t>
            </w:r>
          </w:p>
        </w:tc>
        <w:tc>
          <w:tcPr>
            <w:tcW w:w="874" w:type="dxa"/>
            <w:shd w:val="clear" w:color="auto" w:fill="auto"/>
            <w:vAlign w:val="center"/>
            <w:hideMark/>
          </w:tcPr>
          <w:p w14:paraId="652F96D0"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15.37</w:t>
            </w:r>
          </w:p>
        </w:tc>
        <w:tc>
          <w:tcPr>
            <w:tcW w:w="874" w:type="dxa"/>
            <w:shd w:val="clear" w:color="auto" w:fill="auto"/>
            <w:vAlign w:val="center"/>
            <w:hideMark/>
          </w:tcPr>
          <w:p w14:paraId="6DB99083"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35.21</w:t>
            </w:r>
          </w:p>
        </w:tc>
        <w:tc>
          <w:tcPr>
            <w:tcW w:w="2948" w:type="dxa"/>
            <w:shd w:val="clear" w:color="auto" w:fill="auto"/>
            <w:vAlign w:val="center"/>
            <w:hideMark/>
          </w:tcPr>
          <w:p w14:paraId="02E9E176"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35.08</w:t>
            </w:r>
          </w:p>
        </w:tc>
        <w:tc>
          <w:tcPr>
            <w:tcW w:w="2366" w:type="dxa"/>
            <w:shd w:val="clear" w:color="auto" w:fill="auto"/>
            <w:vAlign w:val="center"/>
            <w:hideMark/>
          </w:tcPr>
          <w:p w14:paraId="617B26AF"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197.90</w:t>
            </w:r>
          </w:p>
        </w:tc>
      </w:tr>
      <w:tr w:rsidR="00275899" w:rsidRPr="00D8436F" w14:paraId="2A58565E" w14:textId="77777777" w:rsidTr="00275899">
        <w:trPr>
          <w:trHeight w:val="807"/>
        </w:trPr>
        <w:tc>
          <w:tcPr>
            <w:tcW w:w="2974" w:type="dxa"/>
            <w:shd w:val="clear" w:color="C0E6F5" w:fill="C0E6F5"/>
            <w:vAlign w:val="center"/>
            <w:hideMark/>
          </w:tcPr>
          <w:p w14:paraId="1740C142"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SOIL_BULK_DENSITY</w:t>
            </w:r>
          </w:p>
        </w:tc>
        <w:tc>
          <w:tcPr>
            <w:tcW w:w="874" w:type="dxa"/>
            <w:shd w:val="clear" w:color="C0E6F5" w:fill="C0E6F5"/>
            <w:vAlign w:val="center"/>
            <w:hideMark/>
          </w:tcPr>
          <w:p w14:paraId="2A42C47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4.64</w:t>
            </w:r>
          </w:p>
        </w:tc>
        <w:tc>
          <w:tcPr>
            <w:tcW w:w="874" w:type="dxa"/>
            <w:shd w:val="clear" w:color="C0E6F5" w:fill="C0E6F5"/>
            <w:vAlign w:val="center"/>
            <w:hideMark/>
          </w:tcPr>
          <w:p w14:paraId="5E78BC2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15.81</w:t>
            </w:r>
          </w:p>
        </w:tc>
        <w:tc>
          <w:tcPr>
            <w:tcW w:w="2948" w:type="dxa"/>
            <w:shd w:val="clear" w:color="C0E6F5" w:fill="C0E6F5"/>
            <w:vAlign w:val="center"/>
            <w:hideMark/>
          </w:tcPr>
          <w:p w14:paraId="58D6648D"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16.96</w:t>
            </w:r>
          </w:p>
        </w:tc>
        <w:tc>
          <w:tcPr>
            <w:tcW w:w="2366" w:type="dxa"/>
            <w:shd w:val="clear" w:color="C0E6F5" w:fill="C0E6F5"/>
            <w:vAlign w:val="center"/>
            <w:hideMark/>
          </w:tcPr>
          <w:p w14:paraId="33DC6D42"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60.92</w:t>
            </w:r>
          </w:p>
        </w:tc>
      </w:tr>
      <w:tr w:rsidR="00275899" w:rsidRPr="00D8436F" w14:paraId="5918B1AC" w14:textId="77777777" w:rsidTr="00275899">
        <w:trPr>
          <w:trHeight w:val="402"/>
        </w:trPr>
        <w:tc>
          <w:tcPr>
            <w:tcW w:w="2974" w:type="dxa"/>
            <w:shd w:val="clear" w:color="auto" w:fill="auto"/>
            <w:vAlign w:val="center"/>
            <w:hideMark/>
          </w:tcPr>
          <w:p w14:paraId="19F62260"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LEVEL1</w:t>
            </w:r>
          </w:p>
        </w:tc>
        <w:tc>
          <w:tcPr>
            <w:tcW w:w="874" w:type="dxa"/>
            <w:shd w:val="clear" w:color="auto" w:fill="auto"/>
            <w:vAlign w:val="center"/>
            <w:hideMark/>
          </w:tcPr>
          <w:p w14:paraId="129188A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12.75</w:t>
            </w:r>
          </w:p>
        </w:tc>
        <w:tc>
          <w:tcPr>
            <w:tcW w:w="874" w:type="dxa"/>
            <w:shd w:val="clear" w:color="auto" w:fill="auto"/>
            <w:vAlign w:val="center"/>
            <w:hideMark/>
          </w:tcPr>
          <w:p w14:paraId="74335476"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13.72</w:t>
            </w:r>
          </w:p>
        </w:tc>
        <w:tc>
          <w:tcPr>
            <w:tcW w:w="2948" w:type="dxa"/>
            <w:shd w:val="clear" w:color="auto" w:fill="auto"/>
            <w:vAlign w:val="center"/>
            <w:hideMark/>
          </w:tcPr>
          <w:p w14:paraId="703C3A1C"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16.49</w:t>
            </w:r>
          </w:p>
        </w:tc>
        <w:tc>
          <w:tcPr>
            <w:tcW w:w="2366" w:type="dxa"/>
            <w:shd w:val="clear" w:color="auto" w:fill="auto"/>
            <w:vAlign w:val="center"/>
            <w:hideMark/>
          </w:tcPr>
          <w:p w14:paraId="518E3F21"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90.67</w:t>
            </w:r>
          </w:p>
        </w:tc>
      </w:tr>
      <w:tr w:rsidR="00275899" w:rsidRPr="00D8436F" w14:paraId="530DB4C0" w14:textId="77777777" w:rsidTr="00275899">
        <w:trPr>
          <w:trHeight w:val="402"/>
        </w:trPr>
        <w:tc>
          <w:tcPr>
            <w:tcW w:w="2974" w:type="dxa"/>
            <w:shd w:val="clear" w:color="C0E6F5" w:fill="C0E6F5"/>
            <w:vAlign w:val="center"/>
            <w:hideMark/>
          </w:tcPr>
          <w:p w14:paraId="236507C6" w14:textId="77777777" w:rsidR="00275899" w:rsidRPr="00D8436F" w:rsidRDefault="00275899" w:rsidP="00275899">
            <w:pPr>
              <w:spacing w:after="0" w:line="240" w:lineRule="auto"/>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LEVEL2</w:t>
            </w:r>
          </w:p>
        </w:tc>
        <w:tc>
          <w:tcPr>
            <w:tcW w:w="874" w:type="dxa"/>
            <w:shd w:val="clear" w:color="C0E6F5" w:fill="C0E6F5"/>
            <w:vAlign w:val="center"/>
            <w:hideMark/>
          </w:tcPr>
          <w:p w14:paraId="75E80D2B"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19.56</w:t>
            </w:r>
          </w:p>
        </w:tc>
        <w:tc>
          <w:tcPr>
            <w:tcW w:w="874" w:type="dxa"/>
            <w:shd w:val="clear" w:color="C0E6F5" w:fill="C0E6F5"/>
            <w:vAlign w:val="center"/>
            <w:hideMark/>
          </w:tcPr>
          <w:p w14:paraId="624E2D7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18.45</w:t>
            </w:r>
          </w:p>
        </w:tc>
        <w:tc>
          <w:tcPr>
            <w:tcW w:w="2948" w:type="dxa"/>
            <w:shd w:val="clear" w:color="C0E6F5" w:fill="C0E6F5"/>
            <w:vAlign w:val="center"/>
            <w:hideMark/>
          </w:tcPr>
          <w:p w14:paraId="6C324DF2" w14:textId="77777777" w:rsidR="00275899" w:rsidRPr="00D8436F" w:rsidRDefault="00275899" w:rsidP="00275899">
            <w:pPr>
              <w:spacing w:after="0" w:line="240" w:lineRule="auto"/>
              <w:jc w:val="right"/>
              <w:rPr>
                <w:rFonts w:ascii="Arial" w:eastAsia="Times New Roman" w:hAnsi="Arial" w:cs="Arial"/>
                <w:color w:val="000000"/>
                <w:kern w:val="0"/>
                <w:sz w:val="22"/>
                <w:szCs w:val="22"/>
                <w:highlight w:val="yellow"/>
                <w14:ligatures w14:val="none"/>
              </w:rPr>
            </w:pPr>
            <w:r w:rsidRPr="00D8436F">
              <w:rPr>
                <w:rFonts w:ascii="Arial" w:eastAsia="Times New Roman" w:hAnsi="Arial" w:cs="Arial"/>
                <w:color w:val="000000"/>
                <w:kern w:val="0"/>
                <w:sz w:val="22"/>
                <w:szCs w:val="22"/>
                <w:highlight w:val="yellow"/>
                <w14:ligatures w14:val="none"/>
              </w:rPr>
              <w:t>24.90</w:t>
            </w:r>
          </w:p>
        </w:tc>
        <w:tc>
          <w:tcPr>
            <w:tcW w:w="2366" w:type="dxa"/>
            <w:shd w:val="clear" w:color="C0E6F5" w:fill="C0E6F5"/>
            <w:vAlign w:val="center"/>
            <w:hideMark/>
          </w:tcPr>
          <w:p w14:paraId="60E52D74"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highlight w:val="yellow"/>
                <w14:ligatures w14:val="none"/>
              </w:rPr>
              <w:t>102.47</w:t>
            </w:r>
          </w:p>
        </w:tc>
      </w:tr>
      <w:tr w:rsidR="00275899" w:rsidRPr="00D8436F" w14:paraId="15F7C640" w14:textId="77777777" w:rsidTr="00275899">
        <w:trPr>
          <w:trHeight w:val="807"/>
        </w:trPr>
        <w:tc>
          <w:tcPr>
            <w:tcW w:w="2974" w:type="dxa"/>
            <w:shd w:val="clear" w:color="auto" w:fill="auto"/>
            <w:vAlign w:val="center"/>
            <w:hideMark/>
          </w:tcPr>
          <w:p w14:paraId="4FDBFC05" w14:textId="77777777" w:rsidR="00275899" w:rsidRPr="00D8436F" w:rsidRDefault="00275899" w:rsidP="00275899">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NEAR_WATER_150m</w:t>
            </w:r>
          </w:p>
        </w:tc>
        <w:tc>
          <w:tcPr>
            <w:tcW w:w="874" w:type="dxa"/>
            <w:shd w:val="clear" w:color="auto" w:fill="auto"/>
            <w:vAlign w:val="center"/>
            <w:hideMark/>
          </w:tcPr>
          <w:p w14:paraId="45603697"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1.66</w:t>
            </w:r>
          </w:p>
        </w:tc>
        <w:tc>
          <w:tcPr>
            <w:tcW w:w="874" w:type="dxa"/>
            <w:shd w:val="clear" w:color="auto" w:fill="auto"/>
            <w:vAlign w:val="center"/>
            <w:hideMark/>
          </w:tcPr>
          <w:p w14:paraId="171B127A"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7.21</w:t>
            </w:r>
          </w:p>
        </w:tc>
        <w:tc>
          <w:tcPr>
            <w:tcW w:w="2948" w:type="dxa"/>
            <w:shd w:val="clear" w:color="auto" w:fill="auto"/>
            <w:vAlign w:val="center"/>
            <w:hideMark/>
          </w:tcPr>
          <w:p w14:paraId="04A0A113" w14:textId="77777777" w:rsidR="00275899" w:rsidRPr="00D8436F" w:rsidRDefault="00275899" w:rsidP="00275899">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7.01</w:t>
            </w:r>
          </w:p>
        </w:tc>
        <w:tc>
          <w:tcPr>
            <w:tcW w:w="2366" w:type="dxa"/>
            <w:shd w:val="clear" w:color="auto" w:fill="auto"/>
            <w:vAlign w:val="center"/>
            <w:hideMark/>
          </w:tcPr>
          <w:p w14:paraId="215005B5" w14:textId="77777777" w:rsidR="00275899" w:rsidRPr="00D8436F" w:rsidRDefault="00275899" w:rsidP="00275899">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1.70</w:t>
            </w:r>
          </w:p>
        </w:tc>
      </w:tr>
    </w:tbl>
    <w:p w14:paraId="7E91E2A6" w14:textId="1E898863" w:rsidR="00275899" w:rsidRPr="00D8436F" w:rsidRDefault="00275899" w:rsidP="00293F21">
      <w:pPr>
        <w:pStyle w:val="Caption"/>
        <w:framePr w:hSpace="180" w:wrap="around" w:vAnchor="text" w:hAnchor="page" w:x="1177" w:y="9924"/>
        <w:rPr>
          <w:rFonts w:ascii="Arial" w:hAnsi="Arial" w:cs="Arial"/>
        </w:rPr>
      </w:pPr>
      <w:r w:rsidRPr="00D8436F">
        <w:rPr>
          <w:rFonts w:ascii="Arial" w:hAnsi="Arial" w:cs="Arial"/>
        </w:rPr>
        <w:t xml:space="preserve">Table </w:t>
      </w:r>
      <w:r w:rsidR="009F40E0" w:rsidRPr="00D8436F">
        <w:rPr>
          <w:rFonts w:ascii="Arial" w:hAnsi="Arial" w:cs="Arial"/>
        </w:rPr>
        <w:fldChar w:fldCharType="begin"/>
      </w:r>
      <w:r w:rsidR="009F40E0" w:rsidRPr="00D8436F">
        <w:rPr>
          <w:rFonts w:ascii="Arial" w:hAnsi="Arial" w:cs="Arial"/>
        </w:rPr>
        <w:instrText xml:space="preserve"> SEQ Table \* ARABIC </w:instrText>
      </w:r>
      <w:r w:rsidR="009F40E0" w:rsidRPr="00D8436F">
        <w:rPr>
          <w:rFonts w:ascii="Arial" w:hAnsi="Arial" w:cs="Arial"/>
        </w:rPr>
        <w:fldChar w:fldCharType="separate"/>
      </w:r>
      <w:r w:rsidR="009F40E0" w:rsidRPr="00D8436F">
        <w:rPr>
          <w:rFonts w:ascii="Arial" w:hAnsi="Arial" w:cs="Arial"/>
          <w:noProof/>
        </w:rPr>
        <w:t>2</w:t>
      </w:r>
      <w:r w:rsidR="009F40E0" w:rsidRPr="00D8436F">
        <w:rPr>
          <w:rFonts w:ascii="Arial" w:hAnsi="Arial" w:cs="Arial"/>
          <w:noProof/>
        </w:rPr>
        <w:fldChar w:fldCharType="end"/>
      </w:r>
      <w:r w:rsidRPr="00D8436F">
        <w:rPr>
          <w:rFonts w:ascii="Arial" w:hAnsi="Arial" w:cs="Arial"/>
        </w:rPr>
        <w:t>: Variable Importance</w:t>
      </w:r>
      <w:r w:rsidR="00293F21" w:rsidRPr="00D8436F">
        <w:rPr>
          <w:rFonts w:ascii="Arial" w:hAnsi="Arial" w:cs="Arial"/>
        </w:rPr>
        <w:t xml:space="preserve"> Table</w:t>
      </w:r>
    </w:p>
    <w:p w14:paraId="2D874276" w14:textId="432C49A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MeanDecreaseGini</w:t>
      </w:r>
      <w:proofErr w:type="spellEnd"/>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773036E4" w14:textId="0B5D5C48" w:rsidR="00293F21" w:rsidRPr="00D8436F" w:rsidRDefault="00293F21" w:rsidP="00293F21">
      <w:pPr>
        <w:rPr>
          <w:rFonts w:ascii="Arial" w:hAnsi="Arial" w:cs="Arial"/>
        </w:rPr>
      </w:pPr>
      <w:r w:rsidRPr="00D8436F">
        <w:rPr>
          <w:rFonts w:ascii="Arial" w:hAnsi="Arial" w:cs="Arial"/>
        </w:rPr>
        <w:lastRenderedPageBreak/>
        <w:t>Key environmental factors included REAP and Frost-Free Days, both of which relate to temperature and moisture conditions, capturing the semi-arid climate that Russian Olive favors. The LEVEL2 land cover classification also played a major role, reinforcing the species’ tendency to establish in specific vegetation types such as riparian areas and disturbed grasslands. Finally, soil pH stood out as the most important predictor overall, 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D8436F">
        <w:rPr>
          <w:rFonts w:ascii="Arial" w:hAnsi="Arial" w:cs="Arial"/>
          <w:b/>
          <w:bCs/>
        </w:rPr>
        <w:t>partial dependence plot (PDP)</w:t>
      </w:r>
      <w:r w:rsidRPr="00D8436F">
        <w:rPr>
          <w:rFonts w:ascii="Arial" w:hAnsi="Arial" w:cs="Arial"/>
        </w:rPr>
        <w:t xml:space="preserve"> 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77777777" w:rsidR="009F40E0" w:rsidRPr="00D8436F" w:rsidRDefault="009F40E0" w:rsidP="009F40E0">
      <w:pPr>
        <w:rPr>
          <w:rFonts w:ascii="Arial" w:hAnsi="Arial" w:cs="Arial"/>
        </w:rPr>
      </w:pPr>
      <w:r w:rsidRPr="00D8436F">
        <w:rPr>
          <w:rFonts w:ascii="Arial" w:hAnsi="Arial" w:cs="Arial"/>
        </w:rPr>
        <w:t xml:space="preserve">Table 3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20BD2BE3"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2, which measure how much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W w:w="5960" w:type="dxa"/>
        <w:jc w:val="center"/>
        <w:tblBorders>
          <w:top w:val="single" w:sz="4" w:space="0" w:color="44B3E1"/>
          <w:left w:val="single" w:sz="4" w:space="0" w:color="44B3E1"/>
          <w:bottom w:val="single" w:sz="4" w:space="0" w:color="44B3E1"/>
          <w:right w:val="single" w:sz="4" w:space="0" w:color="44B3E1"/>
          <w:insideH w:val="single" w:sz="4" w:space="0" w:color="44B3E1"/>
          <w:insideV w:val="single" w:sz="4" w:space="0" w:color="44B3E1"/>
        </w:tblBorders>
        <w:tblLook w:val="04A0" w:firstRow="1" w:lastRow="0" w:firstColumn="1" w:lastColumn="0" w:noHBand="0" w:noVBand="1"/>
      </w:tblPr>
      <w:tblGrid>
        <w:gridCol w:w="4800"/>
        <w:gridCol w:w="1379"/>
      </w:tblGrid>
      <w:tr w:rsidR="005C4242" w:rsidRPr="00D8436F" w14:paraId="46A1CE34" w14:textId="77777777" w:rsidTr="00FB1C00">
        <w:trPr>
          <w:trHeight w:val="300"/>
          <w:jc w:val="center"/>
        </w:trPr>
        <w:tc>
          <w:tcPr>
            <w:tcW w:w="4800" w:type="dxa"/>
            <w:shd w:val="clear" w:color="156082" w:fill="156082"/>
            <w:vAlign w:val="center"/>
            <w:hideMark/>
          </w:tcPr>
          <w:p w14:paraId="030CC498" w14:textId="3709F9FA"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r w:rsidRPr="00D8436F">
              <w:rPr>
                <w:rFonts w:ascii="Arial" w:eastAsia="Times New Roman" w:hAnsi="Arial" w:cs="Arial"/>
                <w:b/>
                <w:bCs/>
                <w:color w:val="FFFFFF"/>
                <w:kern w:val="0"/>
                <w:sz w:val="22"/>
                <w:szCs w:val="22"/>
                <w14:ligatures w14:val="none"/>
              </w:rPr>
              <w:t>LEVEL2</w:t>
            </w:r>
          </w:p>
        </w:tc>
        <w:tc>
          <w:tcPr>
            <w:tcW w:w="1160" w:type="dxa"/>
            <w:shd w:val="clear" w:color="156082" w:fill="156082"/>
            <w:vAlign w:val="center"/>
            <w:hideMark/>
          </w:tcPr>
          <w:p w14:paraId="1BDE9FB6" w14:textId="77777777" w:rsidR="005C4242" w:rsidRPr="00D8436F" w:rsidRDefault="005C4242" w:rsidP="005C4242">
            <w:pPr>
              <w:spacing w:after="0" w:line="240" w:lineRule="auto"/>
              <w:jc w:val="center"/>
              <w:rPr>
                <w:rFonts w:ascii="Arial" w:eastAsia="Times New Roman" w:hAnsi="Arial" w:cs="Arial"/>
                <w:b/>
                <w:bCs/>
                <w:color w:val="FFFFFF"/>
                <w:kern w:val="0"/>
                <w:sz w:val="22"/>
                <w:szCs w:val="22"/>
                <w14:ligatures w14:val="none"/>
              </w:rPr>
            </w:pPr>
            <w:proofErr w:type="spellStart"/>
            <w:r w:rsidRPr="00D8436F">
              <w:rPr>
                <w:rFonts w:ascii="Arial" w:eastAsia="Times New Roman" w:hAnsi="Arial" w:cs="Arial"/>
                <w:b/>
                <w:bCs/>
                <w:color w:val="FFFFFF"/>
                <w:kern w:val="0"/>
                <w:sz w:val="22"/>
                <w:szCs w:val="22"/>
                <w14:ligatures w14:val="none"/>
              </w:rPr>
              <w:t>yhat</w:t>
            </w:r>
            <w:proofErr w:type="spellEnd"/>
          </w:p>
        </w:tc>
      </w:tr>
      <w:tr w:rsidR="005C4242" w:rsidRPr="00D8436F" w14:paraId="697346A6" w14:textId="77777777" w:rsidTr="00FB1C00">
        <w:trPr>
          <w:trHeight w:val="300"/>
          <w:jc w:val="center"/>
        </w:trPr>
        <w:tc>
          <w:tcPr>
            <w:tcW w:w="4800" w:type="dxa"/>
            <w:shd w:val="clear" w:color="C0E6F5" w:fill="C0E6F5"/>
            <w:vAlign w:val="center"/>
            <w:hideMark/>
          </w:tcPr>
          <w:p w14:paraId="48707D8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1160" w:type="dxa"/>
            <w:shd w:val="clear" w:color="C0E6F5" w:fill="C0E6F5"/>
            <w:vAlign w:val="center"/>
            <w:hideMark/>
          </w:tcPr>
          <w:p w14:paraId="1E8B84D3"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FB1C00">
        <w:trPr>
          <w:trHeight w:val="600"/>
          <w:jc w:val="center"/>
        </w:trPr>
        <w:tc>
          <w:tcPr>
            <w:tcW w:w="4800" w:type="dxa"/>
            <w:shd w:val="clear" w:color="auto" w:fill="auto"/>
            <w:vAlign w:val="center"/>
            <w:hideMark/>
          </w:tcPr>
          <w:p w14:paraId="066A50C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1160" w:type="dxa"/>
            <w:shd w:val="clear" w:color="auto" w:fill="auto"/>
            <w:vAlign w:val="center"/>
            <w:hideMark/>
          </w:tcPr>
          <w:p w14:paraId="37A8DF05"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FB1C00">
        <w:trPr>
          <w:trHeight w:val="1200"/>
          <w:jc w:val="center"/>
        </w:trPr>
        <w:tc>
          <w:tcPr>
            <w:tcW w:w="4800" w:type="dxa"/>
            <w:shd w:val="clear" w:color="C0E6F5" w:fill="C0E6F5"/>
            <w:vAlign w:val="center"/>
            <w:hideMark/>
          </w:tcPr>
          <w:p w14:paraId="33ADBA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1160" w:type="dxa"/>
            <w:shd w:val="clear" w:color="C0E6F5" w:fill="C0E6F5"/>
            <w:vAlign w:val="center"/>
            <w:hideMark/>
          </w:tcPr>
          <w:p w14:paraId="2ACDF1E7"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FB1C00">
        <w:trPr>
          <w:trHeight w:val="2100"/>
          <w:jc w:val="center"/>
        </w:trPr>
        <w:tc>
          <w:tcPr>
            <w:tcW w:w="4800" w:type="dxa"/>
            <w:shd w:val="clear" w:color="auto" w:fill="auto"/>
            <w:vAlign w:val="center"/>
            <w:hideMark/>
          </w:tcPr>
          <w:p w14:paraId="79F6D792"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lastRenderedPageBreak/>
              <w:t>Conifer-dominated forest</w:t>
            </w:r>
            <w:proofErr w:type="gramEnd"/>
            <w:r w:rsidRPr="00D8436F">
              <w:rPr>
                <w:rFonts w:ascii="Arial" w:eastAsia="Times New Roman" w:hAnsi="Arial" w:cs="Arial"/>
                <w:color w:val="000000"/>
                <w:kern w:val="0"/>
                <w:sz w:val="22"/>
                <w:szCs w:val="22"/>
                <w14:ligatures w14:val="none"/>
              </w:rPr>
              <w:t xml:space="preserve"> and woodland (mesic-wet)</w:t>
            </w:r>
          </w:p>
        </w:tc>
        <w:tc>
          <w:tcPr>
            <w:tcW w:w="1160" w:type="dxa"/>
            <w:shd w:val="clear" w:color="auto" w:fill="auto"/>
            <w:vAlign w:val="center"/>
            <w:hideMark/>
          </w:tcPr>
          <w:p w14:paraId="0DB8FFC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FB1C00">
        <w:trPr>
          <w:trHeight w:val="2100"/>
          <w:jc w:val="center"/>
        </w:trPr>
        <w:tc>
          <w:tcPr>
            <w:tcW w:w="4800" w:type="dxa"/>
            <w:shd w:val="clear" w:color="C0E6F5" w:fill="C0E6F5"/>
            <w:vAlign w:val="center"/>
            <w:hideMark/>
          </w:tcPr>
          <w:p w14:paraId="55819028"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t>Conifer-dominated forest</w:t>
            </w:r>
            <w:proofErr w:type="gramEnd"/>
            <w:r w:rsidRPr="00D8436F">
              <w:rPr>
                <w:rFonts w:ascii="Arial" w:eastAsia="Times New Roman" w:hAnsi="Arial" w:cs="Arial"/>
                <w:color w:val="000000"/>
                <w:kern w:val="0"/>
                <w:sz w:val="22"/>
                <w:szCs w:val="22"/>
                <w14:ligatures w14:val="none"/>
              </w:rPr>
              <w:t xml:space="preserve"> and woodland (xeric-mesic)</w:t>
            </w:r>
          </w:p>
        </w:tc>
        <w:tc>
          <w:tcPr>
            <w:tcW w:w="1160" w:type="dxa"/>
            <w:shd w:val="clear" w:color="C0E6F5" w:fill="C0E6F5"/>
            <w:vAlign w:val="center"/>
            <w:hideMark/>
          </w:tcPr>
          <w:p w14:paraId="6684261F"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FB1C00">
        <w:trPr>
          <w:trHeight w:val="600"/>
          <w:jc w:val="center"/>
        </w:trPr>
        <w:tc>
          <w:tcPr>
            <w:tcW w:w="4800" w:type="dxa"/>
            <w:shd w:val="clear" w:color="auto" w:fill="auto"/>
            <w:vAlign w:val="center"/>
            <w:hideMark/>
          </w:tcPr>
          <w:p w14:paraId="7306F9B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1160" w:type="dxa"/>
            <w:shd w:val="clear" w:color="auto" w:fill="auto"/>
            <w:vAlign w:val="center"/>
            <w:hideMark/>
          </w:tcPr>
          <w:p w14:paraId="6DA7D77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FB1C00">
        <w:trPr>
          <w:trHeight w:val="300"/>
          <w:jc w:val="center"/>
        </w:trPr>
        <w:tc>
          <w:tcPr>
            <w:tcW w:w="4800" w:type="dxa"/>
            <w:shd w:val="clear" w:color="C0E6F5" w:fill="C0E6F5"/>
            <w:vAlign w:val="center"/>
            <w:hideMark/>
          </w:tcPr>
          <w:p w14:paraId="553A8B9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Developed</w:t>
            </w:r>
          </w:p>
        </w:tc>
        <w:tc>
          <w:tcPr>
            <w:tcW w:w="1160" w:type="dxa"/>
            <w:shd w:val="clear" w:color="C0E6F5" w:fill="C0E6F5"/>
            <w:vAlign w:val="center"/>
            <w:hideMark/>
          </w:tcPr>
          <w:p w14:paraId="420A3ED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FB1C00">
        <w:trPr>
          <w:trHeight w:val="900"/>
          <w:jc w:val="center"/>
        </w:trPr>
        <w:tc>
          <w:tcPr>
            <w:tcW w:w="4800" w:type="dxa"/>
            <w:shd w:val="clear" w:color="auto" w:fill="auto"/>
            <w:vAlign w:val="center"/>
            <w:hideMark/>
          </w:tcPr>
          <w:p w14:paraId="6AAFCCB6"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1160" w:type="dxa"/>
            <w:shd w:val="clear" w:color="auto" w:fill="auto"/>
            <w:vAlign w:val="center"/>
            <w:hideMark/>
          </w:tcPr>
          <w:p w14:paraId="754D573A"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FB1C00">
        <w:trPr>
          <w:trHeight w:val="600"/>
          <w:jc w:val="center"/>
        </w:trPr>
        <w:tc>
          <w:tcPr>
            <w:tcW w:w="4800" w:type="dxa"/>
            <w:shd w:val="clear" w:color="C0E6F5" w:fill="C0E6F5"/>
            <w:vAlign w:val="center"/>
            <w:hideMark/>
          </w:tcPr>
          <w:p w14:paraId="45A61197"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1160" w:type="dxa"/>
            <w:shd w:val="clear" w:color="C0E6F5" w:fill="C0E6F5"/>
            <w:vAlign w:val="center"/>
            <w:hideMark/>
          </w:tcPr>
          <w:p w14:paraId="0EFD98F0"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FB1C00">
        <w:trPr>
          <w:trHeight w:val="300"/>
          <w:jc w:val="center"/>
        </w:trPr>
        <w:tc>
          <w:tcPr>
            <w:tcW w:w="4800" w:type="dxa"/>
            <w:shd w:val="clear" w:color="auto" w:fill="auto"/>
            <w:noWrap/>
            <w:vAlign w:val="bottom"/>
            <w:hideMark/>
          </w:tcPr>
          <w:p w14:paraId="1B6A252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Mining and Resource Extraction</w:t>
            </w:r>
          </w:p>
        </w:tc>
        <w:tc>
          <w:tcPr>
            <w:tcW w:w="1160" w:type="dxa"/>
            <w:shd w:val="clear" w:color="auto" w:fill="auto"/>
            <w:noWrap/>
            <w:vAlign w:val="bottom"/>
            <w:hideMark/>
          </w:tcPr>
          <w:p w14:paraId="5220DA2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FB1C00">
        <w:trPr>
          <w:trHeight w:val="300"/>
          <w:jc w:val="center"/>
        </w:trPr>
        <w:tc>
          <w:tcPr>
            <w:tcW w:w="4800" w:type="dxa"/>
            <w:shd w:val="clear" w:color="C0E6F5" w:fill="C0E6F5"/>
            <w:noWrap/>
            <w:vAlign w:val="bottom"/>
            <w:hideMark/>
          </w:tcPr>
          <w:p w14:paraId="7BA1703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1160" w:type="dxa"/>
            <w:shd w:val="clear" w:color="C0E6F5" w:fill="C0E6F5"/>
            <w:noWrap/>
            <w:vAlign w:val="bottom"/>
            <w:hideMark/>
          </w:tcPr>
          <w:p w14:paraId="7B5B2A3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FB1C00">
        <w:trPr>
          <w:trHeight w:val="300"/>
          <w:jc w:val="center"/>
        </w:trPr>
        <w:tc>
          <w:tcPr>
            <w:tcW w:w="4800" w:type="dxa"/>
            <w:shd w:val="clear" w:color="auto" w:fill="auto"/>
            <w:noWrap/>
            <w:vAlign w:val="bottom"/>
            <w:hideMark/>
          </w:tcPr>
          <w:p w14:paraId="7C749545"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1160" w:type="dxa"/>
            <w:shd w:val="clear" w:color="auto" w:fill="auto"/>
            <w:noWrap/>
            <w:vAlign w:val="bottom"/>
            <w:hideMark/>
          </w:tcPr>
          <w:p w14:paraId="1F8F6CE2"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FB1C00">
        <w:trPr>
          <w:trHeight w:val="300"/>
          <w:jc w:val="center"/>
        </w:trPr>
        <w:tc>
          <w:tcPr>
            <w:tcW w:w="4800" w:type="dxa"/>
            <w:shd w:val="clear" w:color="C0E6F5" w:fill="C0E6F5"/>
            <w:noWrap/>
            <w:vAlign w:val="bottom"/>
            <w:hideMark/>
          </w:tcPr>
          <w:p w14:paraId="23F3EC8B"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proofErr w:type="spellStart"/>
            <w:r w:rsidRPr="00D8436F">
              <w:rPr>
                <w:rFonts w:ascii="Arial" w:eastAsia="Times New Roman" w:hAnsi="Arial" w:cs="Arial"/>
                <w:color w:val="000000"/>
                <w:kern w:val="0"/>
                <w:sz w:val="22"/>
                <w:szCs w:val="22"/>
                <w14:ligatures w14:val="none"/>
              </w:rPr>
              <w:t>na</w:t>
            </w:r>
            <w:proofErr w:type="spellEnd"/>
          </w:p>
        </w:tc>
        <w:tc>
          <w:tcPr>
            <w:tcW w:w="1160" w:type="dxa"/>
            <w:shd w:val="clear" w:color="C0E6F5" w:fill="C0E6F5"/>
            <w:noWrap/>
            <w:vAlign w:val="bottom"/>
            <w:hideMark/>
          </w:tcPr>
          <w:p w14:paraId="5FC64804"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FB1C00">
        <w:trPr>
          <w:trHeight w:val="300"/>
          <w:jc w:val="center"/>
        </w:trPr>
        <w:tc>
          <w:tcPr>
            <w:tcW w:w="4800" w:type="dxa"/>
            <w:shd w:val="clear" w:color="auto" w:fill="auto"/>
            <w:noWrap/>
            <w:vAlign w:val="bottom"/>
            <w:hideMark/>
          </w:tcPr>
          <w:p w14:paraId="3F501679"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1160" w:type="dxa"/>
            <w:shd w:val="clear" w:color="auto" w:fill="auto"/>
            <w:noWrap/>
            <w:vAlign w:val="bottom"/>
            <w:hideMark/>
          </w:tcPr>
          <w:p w14:paraId="7E7B0269"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FB1C00">
        <w:trPr>
          <w:trHeight w:val="300"/>
          <w:jc w:val="center"/>
        </w:trPr>
        <w:tc>
          <w:tcPr>
            <w:tcW w:w="4800" w:type="dxa"/>
            <w:shd w:val="clear" w:color="C0E6F5" w:fill="C0E6F5"/>
            <w:noWrap/>
            <w:vAlign w:val="bottom"/>
            <w:hideMark/>
          </w:tcPr>
          <w:p w14:paraId="53A3DB8C"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1160" w:type="dxa"/>
            <w:shd w:val="clear" w:color="C0E6F5" w:fill="C0E6F5"/>
            <w:noWrap/>
            <w:vAlign w:val="bottom"/>
            <w:hideMark/>
          </w:tcPr>
          <w:p w14:paraId="502A63C6"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FB1C00">
        <w:trPr>
          <w:trHeight w:val="300"/>
          <w:jc w:val="center"/>
        </w:trPr>
        <w:tc>
          <w:tcPr>
            <w:tcW w:w="4800" w:type="dxa"/>
            <w:shd w:val="clear" w:color="auto" w:fill="auto"/>
            <w:noWrap/>
            <w:vAlign w:val="bottom"/>
            <w:hideMark/>
          </w:tcPr>
          <w:p w14:paraId="628B654E"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1160" w:type="dxa"/>
            <w:shd w:val="clear" w:color="auto" w:fill="auto"/>
            <w:noWrap/>
            <w:vAlign w:val="bottom"/>
            <w:hideMark/>
          </w:tcPr>
          <w:p w14:paraId="18BA564D" w14:textId="77777777" w:rsidR="005C4242" w:rsidRPr="00D8436F" w:rsidRDefault="005C4242" w:rsidP="005C4242">
            <w:pPr>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FB1C00">
        <w:trPr>
          <w:trHeight w:val="300"/>
          <w:jc w:val="center"/>
        </w:trPr>
        <w:tc>
          <w:tcPr>
            <w:tcW w:w="4800" w:type="dxa"/>
            <w:shd w:val="clear" w:color="C0E6F5" w:fill="C0E6F5"/>
            <w:noWrap/>
            <w:vAlign w:val="bottom"/>
            <w:hideMark/>
          </w:tcPr>
          <w:p w14:paraId="34E1F8A0" w14:textId="77777777" w:rsidR="005C4242" w:rsidRPr="00D8436F" w:rsidRDefault="005C4242" w:rsidP="005C4242">
            <w:pPr>
              <w:spacing w:after="0" w:line="240" w:lineRule="auto"/>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1160" w:type="dxa"/>
            <w:shd w:val="clear" w:color="C0E6F5" w:fill="C0E6F5"/>
            <w:noWrap/>
            <w:vAlign w:val="bottom"/>
            <w:hideMark/>
          </w:tcPr>
          <w:p w14:paraId="5C0BF4E1" w14:textId="77777777" w:rsidR="005C4242" w:rsidRPr="00D8436F" w:rsidRDefault="005C4242" w:rsidP="009F40E0">
            <w:pPr>
              <w:keepNext/>
              <w:spacing w:after="0" w:line="240" w:lineRule="auto"/>
              <w:jc w:val="right"/>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30D161C0" w:rsidR="009F40E0" w:rsidRPr="00D8436F" w:rsidRDefault="009F40E0">
      <w:pPr>
        <w:pStyle w:val="Caption"/>
        <w:rPr>
          <w:rFonts w:ascii="Arial" w:hAnsi="Arial" w:cs="Arial"/>
        </w:rPr>
      </w:pPr>
      <w:r w:rsidRPr="00D8436F">
        <w:rPr>
          <w:rFonts w:ascii="Arial" w:hAnsi="Arial" w:cs="Arial"/>
        </w:rPr>
        <w:t xml:space="preserve">Table </w:t>
      </w:r>
      <w:r w:rsidRPr="00D8436F">
        <w:rPr>
          <w:rFonts w:ascii="Arial" w:hAnsi="Arial" w:cs="Arial"/>
        </w:rPr>
        <w:fldChar w:fldCharType="begin"/>
      </w:r>
      <w:r w:rsidRPr="00D8436F">
        <w:rPr>
          <w:rFonts w:ascii="Arial" w:hAnsi="Arial" w:cs="Arial"/>
        </w:rPr>
        <w:instrText xml:space="preserve"> SEQ Table \* ARABIC </w:instrText>
      </w:r>
      <w:r w:rsidRPr="00D8436F">
        <w:rPr>
          <w:rFonts w:ascii="Arial" w:hAnsi="Arial" w:cs="Arial"/>
        </w:rPr>
        <w:fldChar w:fldCharType="separate"/>
      </w:r>
      <w:r w:rsidRPr="00D8436F">
        <w:rPr>
          <w:rFonts w:ascii="Arial" w:hAnsi="Arial" w:cs="Arial"/>
          <w:noProof/>
        </w:rPr>
        <w:t>3</w:t>
      </w:r>
      <w:r w:rsidRPr="00D8436F">
        <w:rPr>
          <w:rFonts w:ascii="Arial" w:hAnsi="Arial" w:cs="Arial"/>
          <w:noProof/>
        </w:rPr>
        <w:fldChar w:fldCharType="end"/>
      </w:r>
      <w:r w:rsidRPr="00D8436F">
        <w:rPr>
          <w:rFonts w:ascii="Arial" w:hAnsi="Arial" w:cs="Arial"/>
        </w:rPr>
        <w:t>: Sub-variables of Land Cover</w:t>
      </w:r>
    </w:p>
    <w:p w14:paraId="056A7272" w14:textId="77777777"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w:t>
      </w:r>
      <w:proofErr w:type="spellStart"/>
      <w:r w:rsidR="009F40E0" w:rsidRPr="00D8436F">
        <w:rPr>
          <w:rFonts w:ascii="Arial" w:hAnsi="Arial" w:cs="Arial"/>
        </w:rPr>
        <w:t>yhat</w:t>
      </w:r>
      <w:proofErr w:type="spellEnd"/>
      <w:r w:rsidR="009F40E0" w:rsidRPr="00D8436F">
        <w:rPr>
          <w:rFonts w:ascii="Arial" w:hAnsi="Arial" w:cs="Arial"/>
        </w:rPr>
        <w:t xml:space="preserve"> values in Table 3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w:t>
      </w:r>
      <w:proofErr w:type="spellStart"/>
      <w:r w:rsidR="009F40E0" w:rsidRPr="00D8436F">
        <w:rPr>
          <w:rFonts w:ascii="Arial" w:hAnsi="Arial" w:cs="Arial"/>
        </w:rPr>
        <w:t>yhat</w:t>
      </w:r>
      <w:proofErr w:type="spellEnd"/>
      <w:r w:rsidR="009F40E0" w:rsidRPr="00D8436F">
        <w:rPr>
          <w:rFonts w:ascii="Arial" w:hAnsi="Arial" w:cs="Arial"/>
        </w:rPr>
        <w:t xml:space="preserve"> is the model’s estimated response (i.e., likelihood of presence) when the given land cover type is present, while all other environmental variables are held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value of </w:t>
      </w:r>
      <w:r w:rsidRPr="00D8436F">
        <w:rPr>
          <w:rFonts w:ascii="Arial" w:hAnsi="Arial" w:cs="Arial"/>
          <w:b/>
          <w:bCs/>
        </w:rPr>
        <w:t>6.96</w:t>
      </w:r>
      <w:r w:rsidRPr="00D8436F">
        <w:rPr>
          <w:rFonts w:ascii="Arial" w:hAnsi="Arial" w:cs="Arial"/>
        </w:rPr>
        <w:t xml:space="preserve"> for </w:t>
      </w:r>
      <w:proofErr w:type="gramStart"/>
      <w:r w:rsidRPr="00D8436F">
        <w:rPr>
          <w:rFonts w:ascii="Arial" w:hAnsi="Arial" w:cs="Arial"/>
          <w:i/>
          <w:iCs/>
        </w:rPr>
        <w:t>Conifer-dominated forest</w:t>
      </w:r>
      <w:proofErr w:type="gramEnd"/>
      <w:r w:rsidRPr="00D8436F">
        <w:rPr>
          <w:rFonts w:ascii="Arial" w:hAnsi="Arial" w:cs="Arial"/>
          <w:i/>
          <w:iCs/>
        </w:rPr>
        <w:t xml:space="preserve">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lastRenderedPageBreak/>
        <w:t xml:space="preserve">In contrast, </w:t>
      </w: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meaning Russian Olive is less likely to be found there.</w:t>
      </w:r>
    </w:p>
    <w:p w14:paraId="4EFDB399" w14:textId="32A08524" w:rsidR="00293F21" w:rsidRPr="00D8436F"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was treated as a single categorical variable in the 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6D909743" w14:textId="31E9238C" w:rsidR="00B53412" w:rsidRPr="00D8436F" w:rsidRDefault="00D8436F" w:rsidP="00B53412">
      <w:pPr>
        <w:keepNext/>
        <w:ind w:firstLine="360"/>
        <w:rPr>
          <w:rFonts w:ascii="Arial" w:hAnsi="Arial" w:cs="Arial"/>
        </w:rPr>
      </w:pPr>
      <w:r w:rsidRPr="00D8436F">
        <w:rPr>
          <w:rFonts w:ascii="Arial" w:hAnsi="Arial" w:cs="Arial"/>
          <w:noProof/>
        </w:rPr>
        <w:drawing>
          <wp:anchor distT="0" distB="0" distL="114300" distR="114300" simplePos="0" relativeHeight="251688960" behindDoc="0" locked="0" layoutInCell="1" allowOverlap="1" wp14:anchorId="18748507" wp14:editId="79ADAB3E">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04337616" w14:textId="55768CC3" w:rsidR="00F31062" w:rsidRPr="00D8436F" w:rsidRDefault="00F31062" w:rsidP="00F31062">
      <w:pPr>
        <w:ind w:firstLine="360"/>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The habitat suitability map reveals several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t>Riparian Zones:</w:t>
      </w:r>
      <w:r w:rsidRPr="00D8436F">
        <w:rPr>
          <w:rFonts w:ascii="Arial" w:hAnsi="Arial" w:cs="Arial"/>
        </w:rPr>
        <w:t xml:space="preserve"> Russian Olive is most likely to be found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t>Urban and Suburban Areas:</w:t>
      </w:r>
      <w:r w:rsidRPr="00D8436F">
        <w:rPr>
          <w:rFonts w:ascii="Arial" w:hAnsi="Arial" w:cs="Arial"/>
        </w:rPr>
        <w:t xml:space="preserve"> The model also identified high suitability in developed areas, likely due to ornamental plantings and human-mediated dispersal.</w:t>
      </w:r>
    </w:p>
    <w:p w14:paraId="074039D8" w14:textId="7F54ED29" w:rsidR="00F31062" w:rsidRPr="00D8436F" w:rsidRDefault="00F31062" w:rsidP="00F31062">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Some high-suitability areas were located far from water sources, suggesting that Russian Olive could potentially spread outside of known areas.</w:t>
      </w:r>
    </w:p>
    <w:p w14:paraId="2DBC6381" w14:textId="1DD75C28" w:rsidR="00F31062" w:rsidRPr="00D8436F" w:rsidRDefault="00EE2910" w:rsidP="00DA0DEA">
      <w:pPr>
        <w:ind w:firstLine="360"/>
        <w:rPr>
          <w:rFonts w:ascii="Arial" w:hAnsi="Arial" w:cs="Arial"/>
        </w:rPr>
      </w:pPr>
      <w:r w:rsidRPr="00D8436F">
        <w:rPr>
          <w:rFonts w:ascii="Arial" w:hAnsi="Arial" w:cs="Arial"/>
        </w:rPr>
        <w:t xml:space="preserve"> </w:t>
      </w:r>
    </w:p>
    <w:p w14:paraId="6A43BEC7" w14:textId="0DAC0296" w:rsidR="00F200EB" w:rsidRPr="00D8436F" w:rsidRDefault="00D8436F" w:rsidP="0072481E">
      <w:pPr>
        <w:rPr>
          <w:rFonts w:ascii="Arial" w:hAnsi="Arial" w:cs="Arial"/>
        </w:rPr>
      </w:pPr>
      <w:r w:rsidRPr="00D8436F">
        <w:rPr>
          <w:rFonts w:ascii="Arial" w:hAnsi="Arial" w:cs="Arial"/>
          <w:noProof/>
        </w:rPr>
        <mc:AlternateContent>
          <mc:Choice Requires="wps">
            <w:drawing>
              <wp:anchor distT="0" distB="0" distL="114300" distR="114300" simplePos="0" relativeHeight="251679744" behindDoc="0" locked="0" layoutInCell="1" allowOverlap="1" wp14:anchorId="217FBF74" wp14:editId="5C4B2041">
                <wp:simplePos x="0" y="0"/>
                <wp:positionH relativeFrom="margin">
                  <wp:posOffset>-361950</wp:posOffset>
                </wp:positionH>
                <wp:positionV relativeFrom="paragraph">
                  <wp:posOffset>5415914</wp:posOffset>
                </wp:positionV>
                <wp:extent cx="6667500" cy="161925"/>
                <wp:effectExtent l="0" t="0" r="0" b="9525"/>
                <wp:wrapTopAndBottom/>
                <wp:docPr id="415319961" name="Text Box 1"/>
                <wp:cNvGraphicFramePr/>
                <a:graphic xmlns:a="http://schemas.openxmlformats.org/drawingml/2006/main">
                  <a:graphicData uri="http://schemas.microsoft.com/office/word/2010/wordprocessingShape">
                    <wps:wsp>
                      <wps:cNvSpPr txBox="1"/>
                      <wps:spPr>
                        <a:xfrm>
                          <a:off x="0" y="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FBF74" id="_x0000_s1037" type="#_x0000_t202" style="position:absolute;margin-left:-28.5pt;margin-top:426.45pt;width:525pt;height:12.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5gHAIAAEIEAAAOAAAAZHJzL2Uyb0RvYy54bWysU01v2zAMvQ/YfxB0X5wEaLo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fldSimple w:instr=" SEQ Figure \* ARABIC ">
                        <w:r w:rsidR="00963F55">
                          <w:rPr>
                            <w:noProof/>
                          </w:rPr>
                          <w:t>7</w:t>
                        </w:r>
                      </w:fldSimple>
                      <w:r>
                        <w:t>: ROC Curve</w:t>
                      </w:r>
                    </w:p>
                  </w:txbxContent>
                </v:textbox>
                <w10:wrap type="topAndBottom" anchorx="margin"/>
              </v:shape>
            </w:pict>
          </mc:Fallback>
        </mc:AlternateContent>
      </w:r>
      <w:r w:rsidRPr="00D8436F">
        <w:rPr>
          <w:rFonts w:ascii="Arial" w:hAnsi="Arial" w:cs="Arial"/>
          <w:i/>
          <w:iCs/>
          <w:noProof/>
        </w:rPr>
        <w:drawing>
          <wp:anchor distT="0" distB="0" distL="114300" distR="114300" simplePos="0" relativeHeight="251677696" behindDoc="0" locked="0" layoutInCell="1" allowOverlap="1" wp14:anchorId="186B7E1A" wp14:editId="64A30030">
            <wp:simplePos x="0" y="0"/>
            <wp:positionH relativeFrom="margin">
              <wp:posOffset>-361950</wp:posOffset>
            </wp:positionH>
            <wp:positionV relativeFrom="paragraph">
              <wp:posOffset>1301114</wp:posOffset>
            </wp:positionV>
            <wp:extent cx="6667500" cy="4276725"/>
            <wp:effectExtent l="0" t="0" r="0" b="9525"/>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a:graphicData>
            </a:graphic>
            <wp14:sizeRelV relativeFrom="margin">
              <wp14:pctHeight>0</wp14:pctHeight>
            </wp14:sizeRelV>
          </wp:anchor>
        </w:drawing>
      </w:r>
      <w:r w:rsidR="00EE2910" w:rsidRPr="00D8436F">
        <w:rPr>
          <w:rFonts w:ascii="Arial" w:hAnsi="Arial" w:cs="Arial"/>
        </w:rPr>
        <w:t xml:space="preserve">The model achieved an accuracy of approximately </w:t>
      </w:r>
      <w:r w:rsidR="00EE2910" w:rsidRPr="008B3E5B">
        <w:rPr>
          <w:rFonts w:ascii="Arial" w:hAnsi="Arial" w:cs="Arial"/>
          <w:b/>
          <w:bCs/>
        </w:rPr>
        <w:t>98%,</w:t>
      </w:r>
      <w:r w:rsidR="00EE2910" w:rsidRPr="00D8436F">
        <w:rPr>
          <w:rFonts w:ascii="Arial" w:hAnsi="Arial" w:cs="Arial"/>
        </w:rPr>
        <w:t xml:space="preserve"> as indicated by an out-of-bag (OOB) error rate of about </w:t>
      </w:r>
      <w:r w:rsidR="00EE2910" w:rsidRPr="008B3E5B">
        <w:rPr>
          <w:rFonts w:ascii="Arial" w:hAnsi="Arial" w:cs="Arial"/>
          <w:b/>
          <w:bCs/>
        </w:rPr>
        <w:t>2%.</w:t>
      </w:r>
      <w:r w:rsidR="00EE2910" w:rsidRPr="00D8436F">
        <w:rPr>
          <w:rFonts w:ascii="Arial" w:hAnsi="Arial" w:cs="Arial"/>
        </w:rPr>
        <w:t xml:space="preserve"> The OOB error is an unbiased estimate of the model's generalization performance, calculated using samples not included in the training of each tree. </w: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sidR="00E45416" w:rsidRPr="00D8436F">
        <w:rPr>
          <w:rFonts w:ascii="Arial" w:hAnsi="Arial" w:cs="Arial"/>
        </w:rPr>
        <w:t>8</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w:t>
      </w:r>
      <w:r w:rsidR="00A41921" w:rsidRPr="00D8436F">
        <w:rPr>
          <w:rFonts w:ascii="Arial" w:hAnsi="Arial" w:cs="Arial"/>
        </w:rPr>
        <w:lastRenderedPageBreak/>
        <w:t xml:space="preserve">The AUC (Area Under the Curve) value of </w:t>
      </w:r>
      <w:r w:rsidR="00EE2910" w:rsidRPr="00D8436F">
        <w:rPr>
          <w:rFonts w:ascii="Arial" w:hAnsi="Arial" w:cs="Arial"/>
        </w:rPr>
        <w:t>.</w:t>
      </w:r>
      <w:r w:rsidR="00EE2910" w:rsidRPr="008B3E5B">
        <w:rPr>
          <w:rFonts w:ascii="Arial" w:hAnsi="Arial" w:cs="Arial"/>
          <w:b/>
          <w:bCs/>
        </w:rPr>
        <w:t>989</w:t>
      </w:r>
      <w:r w:rsidR="00A41921" w:rsidRPr="00D8436F">
        <w:rPr>
          <w:rFonts w:ascii="Arial" w:hAnsi="Arial" w:cs="Arial"/>
        </w:rPr>
        <w:t xml:space="preserve"> indicates </w:t>
      </w:r>
      <w:r w:rsidR="00EE2910" w:rsidRPr="00D8436F">
        <w:rPr>
          <w:rFonts w:ascii="Arial" w:hAnsi="Arial" w:cs="Arial"/>
        </w:rPr>
        <w:t>it has strong performance of predicting the presence of Russian Olive given the environmental variables</w:t>
      </w:r>
      <w:r w:rsidR="00B53412" w:rsidRPr="00D8436F">
        <w:rPr>
          <w:rFonts w:ascii="Arial" w:hAnsi="Arial" w:cs="Arial"/>
        </w:rPr>
        <w:t>.</w:t>
      </w:r>
    </w:p>
    <w:p w14:paraId="4239EB79" w14:textId="2D9B1C08" w:rsidR="0072481E" w:rsidRPr="00D8436F" w:rsidRDefault="0072481E" w:rsidP="0072481E">
      <w:pPr>
        <w:rPr>
          <w:rFonts w:ascii="Arial" w:hAnsi="Arial" w:cs="Arial"/>
        </w:rPr>
      </w:pPr>
      <w:r w:rsidRPr="00D8436F">
        <w:rPr>
          <w:rFonts w:ascii="Arial" w:hAnsi="Arial" w:cs="Arial"/>
        </w:rPr>
        <w:t xml:space="preserve">Despite these results, the model has several limitations, many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t>
      </w:r>
      <w:proofErr w:type="gramStart"/>
      <w:r w:rsidRPr="00D8436F">
        <w:rPr>
          <w:rFonts w:ascii="Arial" w:hAnsi="Arial" w:cs="Arial"/>
        </w:rPr>
        <w:t>where</w:t>
      </w:r>
      <w:proofErr w:type="gramEnd"/>
      <w:r w:rsidRPr="00D8436F">
        <w:rPr>
          <w:rFonts w:ascii="Arial" w:hAnsi="Arial" w:cs="Arial"/>
        </w:rPr>
        <w:t xml:space="preserve"> land use changes rapidly.</w:t>
      </w:r>
    </w:p>
    <w:p w14:paraId="430B5CF8" w14:textId="4EC0C3EE" w:rsidR="0072481E" w:rsidRPr="00D8436F" w:rsidRDefault="0072481E" w:rsidP="0072481E">
      <w:pPr>
        <w:rPr>
          <w:rFonts w:ascii="Arial" w:hAnsi="Arial" w:cs="Arial"/>
        </w:rPr>
      </w:pPr>
      <w:r w:rsidRPr="00D8436F">
        <w:rPr>
          <w:rFonts w:ascii="Arial" w:hAnsi="Arial" w:cs="Arial"/>
        </w:rPr>
        <w:t>Additionally, a significant portion of the presence data from the statewide dataset, consists of “provisional” points, meaning they have not been confirmed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were randomly generated across the study area and are assumed to represent locations without Russian Olive. However, since these areas </w:t>
      </w:r>
      <w:r w:rsidR="00D26C1C" w:rsidRPr="00D8436F">
        <w:rPr>
          <w:rFonts w:ascii="Arial" w:hAnsi="Arial" w:cs="Arial"/>
        </w:rPr>
        <w:t>have not</w:t>
      </w:r>
      <w:r w:rsidRPr="00D8436F">
        <w:rPr>
          <w:rFonts w:ascii="Arial" w:hAnsi="Arial" w:cs="Arial"/>
        </w:rPr>
        <w:t xml:space="preserve"> been surveyed, </w:t>
      </w:r>
      <w:r w:rsidR="00D26C1C" w:rsidRPr="00D8436F">
        <w:rPr>
          <w:rFonts w:ascii="Arial" w:hAnsi="Arial" w:cs="Arial"/>
        </w:rPr>
        <w:t>it is</w:t>
      </w:r>
      <w:r w:rsidRPr="00D8436F">
        <w:rPr>
          <w:rFonts w:ascii="Arial" w:hAnsi="Arial" w:cs="Arial"/>
        </w:rPr>
        <w:t xml:space="preserve"> possible that some of them do contain Russian Olive. This mislabeling could reduce the model’s ability to clearly distinguish between suitable and unsuitable habitat, ultimately affecting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some predictive power </w:t>
      </w:r>
      <w:r w:rsidRPr="00D8436F">
        <w:rPr>
          <w:rFonts w:ascii="Arial" w:hAnsi="Arial" w:cs="Arial"/>
        </w:rPr>
        <w:t xml:space="preserve">but still a </w:t>
      </w:r>
      <w:r w:rsidR="00D663F7" w:rsidRPr="00D8436F">
        <w:rPr>
          <w:rFonts w:ascii="Arial" w:hAnsi="Arial" w:cs="Arial"/>
        </w:rPr>
        <w:t xml:space="preserve">relatively </w:t>
      </w:r>
      <w:r w:rsidRPr="00D8436F">
        <w:rPr>
          <w:rFonts w:ascii="Arial" w:hAnsi="Arial" w:cs="Arial"/>
        </w:rPr>
        <w:t>small sample size</w:t>
      </w:r>
      <w:r w:rsidR="00E45416" w:rsidRPr="00D8436F">
        <w:rPr>
          <w:rFonts w:ascii="Arial" w:hAnsi="Arial" w:cs="Arial"/>
        </w:rPr>
        <w:t>.</w:t>
      </w:r>
      <w:del w:id="16" w:author="Andrew Connor" w:date="2025-03-27T11:38:00Z" w16du:dateUtc="2025-03-27T16:38:00Z">
        <w:r w:rsidRPr="00D8436F" w:rsidDel="00D663F7">
          <w:rPr>
            <w:rFonts w:ascii="Arial" w:hAnsi="Arial" w:cs="Arial"/>
          </w:rPr>
          <w:delText xml:space="preserve"> </w:delText>
        </w:r>
      </w:del>
    </w:p>
    <w:p w14:paraId="5C05CBD7" w14:textId="5CD095F6" w:rsidR="00A41921"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are limited to the spatial and temporal scope of the data, meaning it may not fully capture rare or emerging patterns of invasion.</w:t>
      </w:r>
    </w:p>
    <w:p w14:paraId="1E5F4881" w14:textId="575F5C16" w:rsidR="00D8436F" w:rsidRDefault="00D8436F" w:rsidP="00D8436F">
      <w:pPr>
        <w:pStyle w:val="Heading2"/>
      </w:pPr>
      <w:r w:rsidRPr="00D8436F">
        <w:t>4.</w:t>
      </w:r>
      <w:r>
        <w:t>3 Identifying Areas of Interest</w:t>
      </w:r>
    </w:p>
    <w:p w14:paraId="611CC954" w14:textId="77777777" w:rsidR="00D8436F" w:rsidRPr="00D8436F" w:rsidRDefault="00D8436F" w:rsidP="00D8436F">
      <w:pPr>
        <w:rPr>
          <w:rFonts w:ascii="Arial" w:hAnsi="Arial" w:cs="Arial"/>
        </w:rPr>
      </w:pPr>
      <w:r w:rsidRPr="00D8436F">
        <w:rPr>
          <w:rFonts w:ascii="Arial" w:hAnsi="Arial" w:cs="Arial"/>
        </w:rP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28648A7C" w14:textId="77777777" w:rsidR="00D8436F" w:rsidRPr="00D8436F" w:rsidRDefault="00D8436F" w:rsidP="00D8436F">
      <w:pPr>
        <w:rPr>
          <w:rFonts w:ascii="Arial" w:hAnsi="Arial" w:cs="Arial"/>
        </w:rPr>
      </w:pPr>
    </w:p>
    <w:p w14:paraId="06CE857E" w14:textId="339CF90C" w:rsidR="00D8436F" w:rsidRPr="00D8436F" w:rsidRDefault="00D8436F" w:rsidP="00D8436F">
      <w:pPr>
        <w:rPr>
          <w:rFonts w:ascii="Arial" w:hAnsi="Arial" w:cs="Arial"/>
        </w:rPr>
      </w:pPr>
      <w:r w:rsidRPr="00D8436F">
        <w:rPr>
          <w:rFonts w:ascii="Arial" w:hAnsi="Arial" w:cs="Arial"/>
        </w:rPr>
        <w:lastRenderedPageBreak/>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05AB3269" w14:textId="3BE3F78F" w:rsidR="00D8436F" w:rsidRDefault="00D8436F" w:rsidP="00D8436F">
      <w:pPr>
        <w:rPr>
          <w:rFonts w:ascii="Arial" w:hAnsi="Arial" w:cs="Arial"/>
        </w:rPr>
      </w:pPr>
      <w:r w:rsidRPr="00D8436F">
        <w:rPr>
          <w:rFonts w:ascii="Arial" w:hAnsi="Arial" w:cs="Arial"/>
        </w:rP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p>
    <w:p w14:paraId="795A280B" w14:textId="3F2F2DF5" w:rsidR="004F0538" w:rsidRDefault="004F0538" w:rsidP="00D8436F">
      <w:pPr>
        <w:rPr>
          <w:rFonts w:ascii="Arial" w:hAnsi="Arial" w:cs="Arial"/>
        </w:rPr>
      </w:pPr>
      <w:r>
        <w:rPr>
          <w:rFonts w:ascii="Arial" w:hAnsi="Arial" w:cs="Arial"/>
        </w:rPr>
        <w:t>Figure 8 below displays this, with the darker red indicating areas that might be outliers in the model results.</w:t>
      </w:r>
    </w:p>
    <w:p w14:paraId="361239C7" w14:textId="77777777" w:rsidR="00963F55" w:rsidRDefault="00963F55" w:rsidP="00963F55">
      <w:pPr>
        <w:keepNext/>
      </w:pPr>
      <w:r>
        <w:rPr>
          <w:noProof/>
        </w:rPr>
        <w:drawing>
          <wp:inline distT="0" distB="0" distL="0" distR="0" wp14:anchorId="3CC2CA8A" wp14:editId="7AD4D239">
            <wp:extent cx="5943600" cy="4630420"/>
            <wp:effectExtent l="0" t="0" r="0" b="0"/>
            <wp:docPr id="820709694" name="Picture 1" descr="A map of the state of colorad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09694" name="Picture 1" descr="A map of the state of colorado&#10;&#10;AI-generated content may be incorrect."/>
                    <pic:cNvPicPr/>
                  </pic:nvPicPr>
                  <pic:blipFill>
                    <a:blip r:embed="rId20"/>
                    <a:stretch>
                      <a:fillRect/>
                    </a:stretch>
                  </pic:blipFill>
                  <pic:spPr>
                    <a:xfrm>
                      <a:off x="0" y="0"/>
                      <a:ext cx="5943600" cy="4630420"/>
                    </a:xfrm>
                    <a:prstGeom prst="rect">
                      <a:avLst/>
                    </a:prstGeom>
                  </pic:spPr>
                </pic:pic>
              </a:graphicData>
            </a:graphic>
          </wp:inline>
        </w:drawing>
      </w:r>
    </w:p>
    <w:p w14:paraId="1D1B0D45" w14:textId="5B4BA0CE" w:rsidR="00963F55" w:rsidRPr="00D8436F" w:rsidRDefault="00963F55" w:rsidP="00963F55">
      <w:pPr>
        <w:pStyle w:val="Caption"/>
        <w:rPr>
          <w:rFonts w:ascii="Arial" w:hAnsi="Arial" w:cs="Arial"/>
        </w:rPr>
      </w:pPr>
      <w:r>
        <w:t xml:space="preserve">Figure </w:t>
      </w:r>
      <w:fldSimple w:instr=" SEQ Figure \* ARABIC ">
        <w:r>
          <w:rPr>
            <w:noProof/>
          </w:rPr>
          <w:t>8</w:t>
        </w:r>
      </w:fldSimple>
      <w:r>
        <w:t>:Variance Map</w:t>
      </w:r>
    </w:p>
    <w:p w14:paraId="1C4E662C" w14:textId="50308FBC" w:rsidR="00323DC8" w:rsidRPr="00D8436F" w:rsidRDefault="0071621D" w:rsidP="0071621D">
      <w:pPr>
        <w:pStyle w:val="Heading1"/>
        <w:numPr>
          <w:ilvl w:val="0"/>
          <w:numId w:val="8"/>
        </w:numPr>
        <w:rPr>
          <w:rFonts w:ascii="Arial" w:hAnsi="Arial" w:cs="Arial"/>
        </w:rPr>
      </w:pPr>
      <w:r w:rsidRPr="00D8436F">
        <w:rPr>
          <w:rFonts w:ascii="Arial" w:hAnsi="Arial" w:cs="Arial"/>
        </w:rPr>
        <w:lastRenderedPageBreak/>
        <w:t xml:space="preserve"> </w:t>
      </w:r>
      <w:bookmarkStart w:id="17" w:name="_Toc193663231"/>
      <w:r w:rsidR="0094030F" w:rsidRPr="00D8436F">
        <w:rPr>
          <w:rFonts w:ascii="Arial" w:hAnsi="Arial" w:cs="Arial"/>
        </w:rPr>
        <w:t>Recommendations</w:t>
      </w:r>
      <w:bookmarkEnd w:id="17"/>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18"/>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18"/>
      <w:r w:rsidR="000445BF" w:rsidRPr="00D8436F">
        <w:rPr>
          <w:rStyle w:val="CommentReference"/>
          <w:rFonts w:ascii="Arial" w:hAnsi="Arial" w:cs="Arial"/>
        </w:rPr>
        <w:commentReference w:id="18"/>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8C497E3" w14:textId="77777777" w:rsidR="00534B73" w:rsidRPr="00534B73" w:rsidRDefault="00534B73" w:rsidP="00534B73">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77777777" w:rsidR="00534B73" w:rsidRPr="00534B73" w:rsidRDefault="00534B73" w:rsidP="00534B73">
      <w:pPr>
        <w:ind w:firstLine="720"/>
        <w:rPr>
          <w:rFonts w:ascii="Arial" w:hAnsi="Arial" w:cs="Arial"/>
        </w:rPr>
      </w:pPr>
      <w:r w:rsidRPr="00534B73">
        <w:rPr>
          <w:rFonts w:ascii="Arial" w:hAnsi="Arial" w:cs="Arial"/>
          <w:b/>
          <w:bCs/>
        </w:rPr>
        <w:t>Public Education and Outreach</w:t>
      </w:r>
      <w:r w:rsidRPr="00534B73">
        <w:rPr>
          <w:rFonts w:ascii="Arial" w:hAnsi="Arial" w:cs="Arial"/>
        </w:rPr>
        <w:br/>
        <w:t>Educate local landowners, farmers, and recreation groups about the ecological risks of Russian Olive and how to identify it. Some of the highest-risk areas identified in this model intersect with publicly accessible or privately owned lands. Public awareness can significantly increase early detection and reduce future spread.</w:t>
      </w:r>
    </w:p>
    <w:p w14:paraId="03FEDC6D" w14:textId="77777777" w:rsidR="00534B73" w:rsidRPr="00534B73" w:rsidRDefault="00534B73" w:rsidP="00534B73">
      <w:pPr>
        <w:ind w:firstLine="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534B73">
      <w:pPr>
        <w:ind w:firstLine="720"/>
        <w:rPr>
          <w:rFonts w:ascii="Arial" w:hAnsi="Arial" w:cs="Arial"/>
        </w:rPr>
      </w:pPr>
      <w:r w:rsidRPr="00534B73">
        <w:rPr>
          <w:rFonts w:ascii="Arial" w:hAnsi="Arial" w:cs="Arial"/>
          <w:b/>
          <w:bCs/>
        </w:rPr>
        <w:t>Cost-Saving Benefits</w:t>
      </w:r>
      <w:r w:rsidRPr="00534B73">
        <w:rPr>
          <w:rFonts w:ascii="Arial" w:hAnsi="Arial" w:cs="Arial"/>
        </w:rPr>
        <w:br/>
        <w:t>Early detection through community involvement can save the department significant time and money by reducing the need for intensive treatment. Accurate surveys also improve modeling and help direct resources more effectively.</w:t>
      </w:r>
    </w:p>
    <w:p w14:paraId="3558B5FA" w14:textId="77777777" w:rsidR="00534B73" w:rsidRPr="00534B73" w:rsidRDefault="00534B73" w:rsidP="00534B73">
      <w:pPr>
        <w:ind w:firstLine="720"/>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534B73">
      <w:pPr>
        <w:ind w:firstLine="720"/>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534B73">
      <w:pPr>
        <w:ind w:firstLine="720"/>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534B73">
      <w:pPr>
        <w:ind w:firstLine="720"/>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534B73">
      <w:pPr>
        <w:ind w:firstLine="720"/>
        <w:rPr>
          <w:rFonts w:ascii="Arial" w:hAnsi="Arial" w:cs="Arial"/>
          <w:b/>
          <w:bCs/>
        </w:rPr>
      </w:pPr>
      <w:r w:rsidRPr="00534B73">
        <w:rPr>
          <w:rFonts w:ascii="Arial" w:hAnsi="Arial" w:cs="Arial"/>
          <w:b/>
          <w:bCs/>
        </w:rPr>
        <w:lastRenderedPageBreak/>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19" w:name="_Toc193663232"/>
      <w:r w:rsidRPr="00D8436F">
        <w:rPr>
          <w:rFonts w:ascii="Arial" w:hAnsi="Arial" w:cs="Arial"/>
        </w:rPr>
        <w:t>Conclusion</w:t>
      </w:r>
      <w:bookmarkEnd w:id="19"/>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 xml:space="preserve">A key goal of this project was to create a flexible, modular framework that can be adapted for other species of interest without the need for a complete </w:t>
      </w:r>
      <w:proofErr w:type="gramStart"/>
      <w:r w:rsidRPr="00CB6932">
        <w:rPr>
          <w:rFonts w:ascii="Arial" w:hAnsi="Arial" w:cs="Arial"/>
        </w:rPr>
        <w:t>rebuild</w:t>
      </w:r>
      <w:proofErr w:type="gramEnd"/>
      <w:r w:rsidRPr="00CB6932">
        <w:rPr>
          <w:rFonts w:ascii="Arial" w:hAnsi="Arial" w:cs="Arial"/>
        </w:rPr>
        <w:t xml:space="preserve">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This approach is inspired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From a management perspective, this adaptability is especially valuable. It allows county or agency staff to quickly respond to emerging threats, run updated models with new data, and make evidence-based decisions without investing significant time or technical overhead. Over time, this can lead to substantial savings in labor and analytical resources, enabling more efficient allocation of personnel and budget toward fieldwork, outreach, or restoration projects.</w:t>
      </w:r>
    </w:p>
    <w:p w14:paraId="7CA0B2CF" w14:textId="3C1BE222" w:rsidR="00F31062" w:rsidRPr="00D8436F" w:rsidRDefault="00CB6932" w:rsidP="00822B9E">
      <w:pPr>
        <w:rPr>
          <w:rFonts w:ascii="Arial" w:hAnsi="Arial" w:cs="Arial"/>
        </w:rPr>
      </w:pPr>
      <w:r w:rsidRPr="00CB6932">
        <w:rPr>
          <w:rFonts w:ascii="Arial" w:hAnsi="Arial" w:cs="Arial"/>
        </w:rPr>
        <w:t>Moreover, by integrating spatial analysis and citizen science data, this tool can act as a bridge between technical research and community-driven conservation, encouraging collaboration between scientists, land managers, and the public. Ultimately, building this kind of adaptable infrastructure lays the foundation for a proactive and sustainable invasive species management strategy in Missoula County and beyond</w:t>
      </w:r>
    </w:p>
    <w:p w14:paraId="23108E2E" w14:textId="246BD4D0" w:rsidR="00C92BE6" w:rsidRPr="00D8436F" w:rsidRDefault="0071621D" w:rsidP="00DD116E">
      <w:pPr>
        <w:pStyle w:val="Heading1"/>
        <w:numPr>
          <w:ilvl w:val="0"/>
          <w:numId w:val="8"/>
        </w:numPr>
        <w:rPr>
          <w:rFonts w:ascii="Arial" w:hAnsi="Arial" w:cs="Arial"/>
        </w:rPr>
      </w:pPr>
      <w:r w:rsidRPr="00D8436F">
        <w:rPr>
          <w:rFonts w:ascii="Arial" w:hAnsi="Arial" w:cs="Arial"/>
        </w:rPr>
        <w:lastRenderedPageBreak/>
        <w:t xml:space="preserve"> </w:t>
      </w:r>
      <w:bookmarkStart w:id="20" w:name="_Toc193663233"/>
      <w:r w:rsidR="001576DC" w:rsidRPr="00D8436F">
        <w:rPr>
          <w:rFonts w:ascii="Arial" w:hAnsi="Arial" w:cs="Arial"/>
        </w:rPr>
        <w:t>Appendices</w:t>
      </w:r>
      <w:bookmarkEnd w:id="20"/>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21" w:name="_Toc193663234"/>
      <w:r w:rsidRPr="00D8436F">
        <w:rPr>
          <w:rFonts w:ascii="Arial" w:hAnsi="Arial" w:cs="Arial"/>
        </w:rPr>
        <w:t>References</w:t>
      </w:r>
      <w:bookmarkEnd w:id="21"/>
    </w:p>
    <w:p w14:paraId="3C6B5648" w14:textId="0403ECBA" w:rsidR="00635AEC" w:rsidRPr="00D8436F" w:rsidRDefault="00635AEC">
      <w:pPr>
        <w:rPr>
          <w:rFonts w:ascii="Arial" w:hAnsi="Arial" w:cs="Arial"/>
        </w:rPr>
      </w:pPr>
      <w:r w:rsidRPr="00D8436F">
        <w:rPr>
          <w:rFonts w:ascii="Arial" w:hAnsi="Arial" w:cs="Arial"/>
        </w:rPr>
        <w:t xml:space="preserve">Barbet-Massin, M., </w:t>
      </w:r>
      <w:proofErr w:type="spellStart"/>
      <w:r w:rsidRPr="00D8436F">
        <w:rPr>
          <w:rFonts w:ascii="Arial" w:hAnsi="Arial" w:cs="Arial"/>
        </w:rPr>
        <w:t>Jiguet</w:t>
      </w:r>
      <w:proofErr w:type="spellEnd"/>
      <w:r w:rsidRPr="00D8436F">
        <w:rPr>
          <w:rFonts w:ascii="Arial" w:hAnsi="Arial" w:cs="Arial"/>
        </w:rPr>
        <w:t xml:space="preserve">, F., Albert, C.H. and </w:t>
      </w:r>
      <w:proofErr w:type="spellStart"/>
      <w:r w:rsidRPr="00D8436F">
        <w:rPr>
          <w:rFonts w:ascii="Arial" w:hAnsi="Arial" w:cs="Arial"/>
        </w:rPr>
        <w:t>Thuiller</w:t>
      </w:r>
      <w:proofErr w:type="spellEnd"/>
      <w:r w:rsidRPr="00D8436F">
        <w:rPr>
          <w:rFonts w:ascii="Arial" w:hAnsi="Arial" w:cs="Arial"/>
        </w:rPr>
        <w:t xml:space="preserve">, W. (2012), </w:t>
      </w:r>
      <w:r w:rsidRPr="00D8436F">
        <w:rPr>
          <w:rFonts w:ascii="Arial" w:hAnsi="Arial" w:cs="Arial"/>
          <w:i/>
          <w:iCs/>
        </w:rPr>
        <w:t xml:space="preserve">Selecting pseudo-absences for species distribution models: how, where and how many? </w:t>
      </w:r>
      <w:r w:rsidRPr="00D8436F">
        <w:rPr>
          <w:rFonts w:ascii="Arial" w:hAnsi="Arial" w:cs="Arial"/>
        </w:rPr>
        <w:t xml:space="preserve">Methods in Ecology and Evolution, 3: 327-338. </w:t>
      </w:r>
      <w:hyperlink r:id="rId21"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proofErr w:type="spellStart"/>
      <w:r w:rsidRPr="00D8436F">
        <w:rPr>
          <w:rFonts w:ascii="Arial" w:hAnsi="Arial" w:cs="Arial"/>
        </w:rPr>
        <w:t>Tobalske</w:t>
      </w:r>
      <w:proofErr w:type="spellEnd"/>
      <w:r w:rsidRPr="00D8436F">
        <w:rPr>
          <w:rFonts w:ascii="Arial" w:hAnsi="Arial" w:cs="Arial"/>
        </w:rPr>
        <w:t xml:space="preserv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3" w:author="Andrew Connor" w:date="2025-03-27T11:00:00Z" w:initials="AC">
    <w:p w14:paraId="7F8EB25E" w14:textId="77777777"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18" w:author="Haefele, Tobin" w:date="2025-04-08T15:53:00Z" w:initials="TH">
    <w:p w14:paraId="683889D1" w14:textId="77777777"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F8EB25E" w15:done="1"/>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258FE2A8" w16cex:dateUtc="2025-03-27T16:00: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F8EB25E" w16cid:durableId="258FE2A8"/>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3A1C4" w14:textId="77777777" w:rsidR="00D45636" w:rsidRDefault="00D45636" w:rsidP="00F52E40">
      <w:pPr>
        <w:spacing w:after="0" w:line="240" w:lineRule="auto"/>
      </w:pPr>
      <w:r>
        <w:separator/>
      </w:r>
    </w:p>
  </w:endnote>
  <w:endnote w:type="continuationSeparator" w:id="0">
    <w:p w14:paraId="2BA009D4" w14:textId="77777777" w:rsidR="00D45636" w:rsidRDefault="00D45636"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3AC5A" w14:textId="77777777" w:rsidR="00D45636" w:rsidRDefault="00D45636" w:rsidP="00F52E40">
      <w:pPr>
        <w:spacing w:after="0" w:line="240" w:lineRule="auto"/>
      </w:pPr>
      <w:r>
        <w:separator/>
      </w:r>
    </w:p>
  </w:footnote>
  <w:footnote w:type="continuationSeparator" w:id="0">
    <w:p w14:paraId="090609ED" w14:textId="77777777" w:rsidR="00D45636" w:rsidRDefault="00D45636"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4"/>
  </w:num>
  <w:num w:numId="3" w16cid:durableId="1761368165">
    <w:abstractNumId w:val="8"/>
  </w:num>
  <w:num w:numId="4" w16cid:durableId="714699783">
    <w:abstractNumId w:val="13"/>
  </w:num>
  <w:num w:numId="5" w16cid:durableId="1943105406">
    <w:abstractNumId w:val="9"/>
  </w:num>
  <w:num w:numId="6" w16cid:durableId="1114400613">
    <w:abstractNumId w:val="4"/>
  </w:num>
  <w:num w:numId="7" w16cid:durableId="1811678210">
    <w:abstractNumId w:val="10"/>
  </w:num>
  <w:num w:numId="8" w16cid:durableId="1789082290">
    <w:abstractNumId w:val="1"/>
  </w:num>
  <w:num w:numId="9" w16cid:durableId="428821129">
    <w:abstractNumId w:val="7"/>
  </w:num>
  <w:num w:numId="10" w16cid:durableId="105390132">
    <w:abstractNumId w:val="6"/>
  </w:num>
  <w:num w:numId="11" w16cid:durableId="931016121">
    <w:abstractNumId w:val="12"/>
  </w:num>
  <w:num w:numId="12" w16cid:durableId="1029721413">
    <w:abstractNumId w:val="2"/>
  </w:num>
  <w:num w:numId="13" w16cid:durableId="1225725422">
    <w:abstractNumId w:val="3"/>
  </w:num>
  <w:num w:numId="14" w16cid:durableId="161632097">
    <w:abstractNumId w:val="5"/>
  </w:num>
  <w:num w:numId="15" w16cid:durableId="16456411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65D7"/>
    <w:rsid w:val="00100AE3"/>
    <w:rsid w:val="00101ABE"/>
    <w:rsid w:val="0011067E"/>
    <w:rsid w:val="00122208"/>
    <w:rsid w:val="00122787"/>
    <w:rsid w:val="00123FB6"/>
    <w:rsid w:val="00152374"/>
    <w:rsid w:val="001576DC"/>
    <w:rsid w:val="00167D3E"/>
    <w:rsid w:val="00177D4B"/>
    <w:rsid w:val="00191248"/>
    <w:rsid w:val="00194263"/>
    <w:rsid w:val="001969FD"/>
    <w:rsid w:val="001C3A41"/>
    <w:rsid w:val="001C6ADE"/>
    <w:rsid w:val="00243ADF"/>
    <w:rsid w:val="00245DA8"/>
    <w:rsid w:val="0025545D"/>
    <w:rsid w:val="00275899"/>
    <w:rsid w:val="00293F21"/>
    <w:rsid w:val="002A51C3"/>
    <w:rsid w:val="002E32BC"/>
    <w:rsid w:val="00300951"/>
    <w:rsid w:val="00311B80"/>
    <w:rsid w:val="00317E2D"/>
    <w:rsid w:val="00323DC8"/>
    <w:rsid w:val="00336A45"/>
    <w:rsid w:val="003442A1"/>
    <w:rsid w:val="0037097F"/>
    <w:rsid w:val="0037150A"/>
    <w:rsid w:val="00374964"/>
    <w:rsid w:val="00377A0E"/>
    <w:rsid w:val="003B68FF"/>
    <w:rsid w:val="003D4F7A"/>
    <w:rsid w:val="003E762D"/>
    <w:rsid w:val="00401DA0"/>
    <w:rsid w:val="004070DE"/>
    <w:rsid w:val="004349A8"/>
    <w:rsid w:val="00442020"/>
    <w:rsid w:val="00446A02"/>
    <w:rsid w:val="00454687"/>
    <w:rsid w:val="00460461"/>
    <w:rsid w:val="0047105E"/>
    <w:rsid w:val="00481000"/>
    <w:rsid w:val="004B6542"/>
    <w:rsid w:val="004F0538"/>
    <w:rsid w:val="004F517C"/>
    <w:rsid w:val="00502517"/>
    <w:rsid w:val="00534B73"/>
    <w:rsid w:val="00534FC3"/>
    <w:rsid w:val="00544501"/>
    <w:rsid w:val="005B6479"/>
    <w:rsid w:val="005B7CFC"/>
    <w:rsid w:val="005C4242"/>
    <w:rsid w:val="005D4836"/>
    <w:rsid w:val="00617D26"/>
    <w:rsid w:val="0063300E"/>
    <w:rsid w:val="00635586"/>
    <w:rsid w:val="00635AEC"/>
    <w:rsid w:val="006612D1"/>
    <w:rsid w:val="00661B09"/>
    <w:rsid w:val="00664ECF"/>
    <w:rsid w:val="00680AD8"/>
    <w:rsid w:val="006A7B27"/>
    <w:rsid w:val="006C19B8"/>
    <w:rsid w:val="006E140A"/>
    <w:rsid w:val="0071621D"/>
    <w:rsid w:val="00717792"/>
    <w:rsid w:val="0072113E"/>
    <w:rsid w:val="0072481E"/>
    <w:rsid w:val="0073678F"/>
    <w:rsid w:val="007463B0"/>
    <w:rsid w:val="007B54EF"/>
    <w:rsid w:val="007D68D1"/>
    <w:rsid w:val="00800D24"/>
    <w:rsid w:val="008016E8"/>
    <w:rsid w:val="00822B9E"/>
    <w:rsid w:val="00824764"/>
    <w:rsid w:val="00830BAA"/>
    <w:rsid w:val="00876672"/>
    <w:rsid w:val="00897CE4"/>
    <w:rsid w:val="008B3E5B"/>
    <w:rsid w:val="008C0294"/>
    <w:rsid w:val="008E0CA3"/>
    <w:rsid w:val="008E7E4F"/>
    <w:rsid w:val="00916631"/>
    <w:rsid w:val="0092189B"/>
    <w:rsid w:val="0094030F"/>
    <w:rsid w:val="00947362"/>
    <w:rsid w:val="00956B72"/>
    <w:rsid w:val="00957A4C"/>
    <w:rsid w:val="00962B7D"/>
    <w:rsid w:val="00963F55"/>
    <w:rsid w:val="009F40E0"/>
    <w:rsid w:val="00A250A6"/>
    <w:rsid w:val="00A41921"/>
    <w:rsid w:val="00A523D4"/>
    <w:rsid w:val="00A61526"/>
    <w:rsid w:val="00A65C3C"/>
    <w:rsid w:val="00A73082"/>
    <w:rsid w:val="00A75C18"/>
    <w:rsid w:val="00A82275"/>
    <w:rsid w:val="00A933EC"/>
    <w:rsid w:val="00A93901"/>
    <w:rsid w:val="00A96F8B"/>
    <w:rsid w:val="00AA0D5E"/>
    <w:rsid w:val="00AB09E3"/>
    <w:rsid w:val="00AB0C13"/>
    <w:rsid w:val="00AB5866"/>
    <w:rsid w:val="00AD0D86"/>
    <w:rsid w:val="00AF4AE7"/>
    <w:rsid w:val="00B20667"/>
    <w:rsid w:val="00B35DD6"/>
    <w:rsid w:val="00B53412"/>
    <w:rsid w:val="00B9159D"/>
    <w:rsid w:val="00B964AB"/>
    <w:rsid w:val="00BB624E"/>
    <w:rsid w:val="00BE588A"/>
    <w:rsid w:val="00BF5DE3"/>
    <w:rsid w:val="00C14195"/>
    <w:rsid w:val="00C309D5"/>
    <w:rsid w:val="00C33E9E"/>
    <w:rsid w:val="00C74B0D"/>
    <w:rsid w:val="00C834A9"/>
    <w:rsid w:val="00C84C25"/>
    <w:rsid w:val="00C92BE6"/>
    <w:rsid w:val="00CA788A"/>
    <w:rsid w:val="00CB17DD"/>
    <w:rsid w:val="00CB6932"/>
    <w:rsid w:val="00CB7FD4"/>
    <w:rsid w:val="00CC5D89"/>
    <w:rsid w:val="00CC602A"/>
    <w:rsid w:val="00CD0243"/>
    <w:rsid w:val="00CD13B4"/>
    <w:rsid w:val="00CD5F91"/>
    <w:rsid w:val="00CD62B3"/>
    <w:rsid w:val="00CE7AC1"/>
    <w:rsid w:val="00CF0220"/>
    <w:rsid w:val="00CF33AB"/>
    <w:rsid w:val="00CF4F25"/>
    <w:rsid w:val="00D2067D"/>
    <w:rsid w:val="00D26C1C"/>
    <w:rsid w:val="00D45636"/>
    <w:rsid w:val="00D6043F"/>
    <w:rsid w:val="00D663F7"/>
    <w:rsid w:val="00D741DE"/>
    <w:rsid w:val="00D831D6"/>
    <w:rsid w:val="00D8436F"/>
    <w:rsid w:val="00DA0DEA"/>
    <w:rsid w:val="00DA6998"/>
    <w:rsid w:val="00DC2EEE"/>
    <w:rsid w:val="00DD116E"/>
    <w:rsid w:val="00DD7975"/>
    <w:rsid w:val="00E17D8C"/>
    <w:rsid w:val="00E2364E"/>
    <w:rsid w:val="00E25243"/>
    <w:rsid w:val="00E45416"/>
    <w:rsid w:val="00E52267"/>
    <w:rsid w:val="00E84441"/>
    <w:rsid w:val="00EA7D80"/>
    <w:rsid w:val="00EC1B1E"/>
    <w:rsid w:val="00EC6E3A"/>
    <w:rsid w:val="00ED6662"/>
    <w:rsid w:val="00EE2910"/>
    <w:rsid w:val="00F200EB"/>
    <w:rsid w:val="00F31062"/>
    <w:rsid w:val="00F43DE5"/>
    <w:rsid w:val="00F52E40"/>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1739</TotalTime>
  <Pages>1</Pages>
  <Words>6682</Words>
  <Characters>38091</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Haefele, Tobin</cp:lastModifiedBy>
  <cp:revision>25</cp:revision>
  <dcterms:created xsi:type="dcterms:W3CDTF">2025-04-08T03:56:00Z</dcterms:created>
  <dcterms:modified xsi:type="dcterms:W3CDTF">2025-04-22T16:30:00Z</dcterms:modified>
</cp:coreProperties>
</file>